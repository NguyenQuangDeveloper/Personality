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0979086"/>
        <w:docPartObj>
          <w:docPartGallery w:val="Cover Pages"/>
          <w:docPartUnique/>
        </w:docPartObj>
      </w:sdtPr>
      <w:sdtContent>
        <w:p w14:paraId="49938146" w14:textId="77777777" w:rsidR="0049025A" w:rsidRDefault="0049025A" w:rsidP="0049025A">
          <w:pPr>
            <w:jc w:val="center"/>
            <w:rPr>
              <w:rFonts w:ascii="Verdana" w:eastAsia="HYHeadLine-Medium" w:hAnsi="Verdana"/>
              <w:b/>
              <w:sz w:val="36"/>
              <w:szCs w:val="36"/>
            </w:rPr>
          </w:pPr>
          <w:r>
            <w:rPr>
              <w:rFonts w:ascii="Verdana" w:eastAsia="HYHeadLine-Medium" w:hAnsi="Verdana"/>
              <w:b/>
              <w:sz w:val="50"/>
              <w:szCs w:val="50"/>
            </w:rPr>
            <w:t xml:space="preserve">VISION SEMICON OVEN </w:t>
          </w:r>
          <w:r>
            <w:rPr>
              <w:rFonts w:ascii="Verdana" w:eastAsia="HYHeadLine-Medium" w:hAnsi="Verdana" w:hint="eastAsia"/>
              <w:b/>
              <w:sz w:val="50"/>
              <w:szCs w:val="50"/>
            </w:rPr>
            <w:t xml:space="preserve">PROGRAM </w:t>
          </w:r>
          <w:r>
            <w:rPr>
              <w:rFonts w:ascii="Verdana" w:eastAsia="HYHeadLine-Medium" w:hAnsi="Verdana"/>
              <w:b/>
              <w:sz w:val="50"/>
              <w:szCs w:val="50"/>
            </w:rPr>
            <w:t>MANUAL</w:t>
          </w:r>
        </w:p>
        <w:p w14:paraId="3AD3485A" w14:textId="77777777" w:rsidR="0049025A" w:rsidRDefault="0049025A" w:rsidP="0049025A">
          <w:pPr>
            <w:rPr>
              <w:rFonts w:ascii="Verdana" w:hAnsi="Verdana"/>
              <w:b/>
              <w:sz w:val="40"/>
              <w:szCs w:val="40"/>
            </w:rPr>
          </w:pPr>
        </w:p>
        <w:p w14:paraId="568B6A14" w14:textId="77777777" w:rsidR="0049025A" w:rsidRDefault="0049025A" w:rsidP="0049025A">
          <w:pPr>
            <w:jc w:val="center"/>
            <w:rPr>
              <w:rFonts w:ascii="Verdana" w:hAnsi="Verdana"/>
              <w:b/>
              <w:sz w:val="28"/>
              <w:szCs w:val="28"/>
            </w:rPr>
          </w:pPr>
        </w:p>
        <w:p w14:paraId="443A0FCF" w14:textId="77777777" w:rsidR="0049025A" w:rsidRDefault="00CF4E1D" w:rsidP="0049025A">
          <w:pPr>
            <w:jc w:val="center"/>
            <w:rPr>
              <w:rFonts w:ascii="Verdana" w:eastAsia="Gulim" w:hAnsi="Verdana"/>
              <w:b/>
              <w:bCs/>
              <w:color w:val="000000"/>
              <w:sz w:val="21"/>
            </w:rPr>
          </w:pPr>
          <w:r>
            <w:rPr>
              <w:rFonts w:ascii="Dotum" w:eastAsia="Dotum" w:hAnsi="Dotum"/>
              <w:noProof/>
              <w:sz w:val="18"/>
              <w:szCs w:val="18"/>
            </w:rPr>
            <w:drawing>
              <wp:inline distT="0" distB="0" distL="0" distR="0" wp14:anchorId="2FF6CFE4" wp14:editId="2A9239D7">
                <wp:extent cx="5731510" cy="5499579"/>
                <wp:effectExtent l="0" t="0" r="0" b="0"/>
                <wp:docPr id="516" name="그림 516" descr="http://1.224.187.58/KOR_WEBROOT/UPLOAD/1956/webhard/user_file/editor_pic/shkim/4챔버%20오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224.187.58/KOR_WEBROOT/UPLOAD/1956/webhard/user_file/editor_pic/shkim/4챔버%20오븐.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499579"/>
                        </a:xfrm>
                        <a:prstGeom prst="rect">
                          <a:avLst/>
                        </a:prstGeom>
                        <a:noFill/>
                        <a:ln>
                          <a:noFill/>
                        </a:ln>
                      </pic:spPr>
                    </pic:pic>
                  </a:graphicData>
                </a:graphic>
              </wp:inline>
            </w:drawing>
          </w:r>
          <w:r w:rsidR="0049025A">
            <w:rPr>
              <w:rFonts w:ascii="Verdana" w:hAnsi="Verdana"/>
              <w:b/>
            </w:rPr>
            <w:t xml:space="preserve"> </w:t>
          </w:r>
        </w:p>
        <w:p w14:paraId="027D5C62" w14:textId="77777777" w:rsidR="00DC2413" w:rsidRDefault="00DC2413" w:rsidP="00CF4E1D">
          <w:pPr>
            <w:jc w:val="center"/>
            <w:rPr>
              <w:rFonts w:ascii="Verdana" w:eastAsia="Gulim" w:hAnsi="Verdana"/>
              <w:b/>
              <w:bCs/>
              <w:color w:val="000000"/>
              <w:sz w:val="21"/>
            </w:rPr>
          </w:pPr>
        </w:p>
        <w:p w14:paraId="1E4DC976" w14:textId="77777777" w:rsidR="00DC2413" w:rsidRDefault="00DC2413" w:rsidP="00CF4E1D">
          <w:pPr>
            <w:jc w:val="center"/>
          </w:pPr>
        </w:p>
        <w:p w14:paraId="29366DA4" w14:textId="7DD80C0B" w:rsidR="00DC2413" w:rsidRDefault="00DC2413" w:rsidP="00DC2413">
          <w:pPr>
            <w:jc w:val="center"/>
            <w:rPr>
              <w:rFonts w:ascii="Verdana" w:hAnsi="Verdana"/>
              <w:b/>
              <w:sz w:val="28"/>
              <w:szCs w:val="28"/>
            </w:rPr>
          </w:pPr>
          <w:r>
            <w:rPr>
              <w:rFonts w:ascii="Verdana" w:hAnsi="Verdana" w:hint="eastAsia"/>
              <w:b/>
              <w:sz w:val="28"/>
              <w:szCs w:val="28"/>
            </w:rPr>
            <w:t xml:space="preserve">Program </w:t>
          </w:r>
          <w:proofErr w:type="gramStart"/>
          <w:r w:rsidRPr="00C8636A">
            <w:rPr>
              <w:rFonts w:ascii="Verdana" w:hAnsi="Verdana" w:hint="eastAsia"/>
              <w:b/>
              <w:sz w:val="28"/>
              <w:szCs w:val="28"/>
            </w:rPr>
            <w:t>Ver. :</w:t>
          </w:r>
          <w:proofErr w:type="gramEnd"/>
          <w:r>
            <w:rPr>
              <w:rFonts w:ascii="Verdana" w:hAnsi="Verdana" w:hint="eastAsia"/>
              <w:b/>
              <w:sz w:val="28"/>
              <w:szCs w:val="28"/>
            </w:rPr>
            <w:t xml:space="preserve"> 1.</w:t>
          </w:r>
          <w:r w:rsidR="00863A50">
            <w:rPr>
              <w:rFonts w:ascii="Verdana" w:hAnsi="Verdana"/>
              <w:b/>
              <w:sz w:val="28"/>
              <w:szCs w:val="28"/>
            </w:rPr>
            <w:t>4</w:t>
          </w:r>
        </w:p>
        <w:p w14:paraId="2818F8C8" w14:textId="1C410601" w:rsidR="00DC2413" w:rsidRDefault="00DC2413" w:rsidP="00DC2413">
          <w:pPr>
            <w:jc w:val="center"/>
            <w:rPr>
              <w:rFonts w:ascii="Verdana" w:hAnsi="Verdana"/>
              <w:b/>
              <w:sz w:val="28"/>
              <w:szCs w:val="28"/>
            </w:rPr>
          </w:pPr>
          <w:r>
            <w:rPr>
              <w:rFonts w:ascii="Verdana" w:hAnsi="Verdana"/>
              <w:b/>
              <w:sz w:val="28"/>
              <w:szCs w:val="28"/>
            </w:rPr>
            <w:t>202</w:t>
          </w:r>
          <w:r w:rsidR="00863A50">
            <w:rPr>
              <w:rFonts w:ascii="Verdana" w:hAnsi="Verdana"/>
              <w:b/>
              <w:sz w:val="28"/>
              <w:szCs w:val="28"/>
            </w:rPr>
            <w:t>5</w:t>
          </w:r>
          <w:r>
            <w:rPr>
              <w:rFonts w:ascii="Verdana" w:hAnsi="Verdana"/>
              <w:b/>
              <w:sz w:val="28"/>
              <w:szCs w:val="28"/>
            </w:rPr>
            <w:t>.</w:t>
          </w:r>
          <w:r>
            <w:rPr>
              <w:rFonts w:ascii="Verdana" w:hAnsi="Verdana" w:hint="eastAsia"/>
              <w:b/>
              <w:sz w:val="28"/>
              <w:szCs w:val="28"/>
            </w:rPr>
            <w:t xml:space="preserve"> </w:t>
          </w:r>
          <w:r w:rsidR="00863A50">
            <w:rPr>
              <w:rFonts w:ascii="Verdana" w:hAnsi="Verdana"/>
              <w:b/>
              <w:sz w:val="28"/>
              <w:szCs w:val="28"/>
            </w:rPr>
            <w:t>07</w:t>
          </w:r>
          <w:r>
            <w:rPr>
              <w:rFonts w:ascii="Verdana" w:hAnsi="Verdana"/>
              <w:b/>
              <w:sz w:val="28"/>
              <w:szCs w:val="28"/>
            </w:rPr>
            <w:t>.</w:t>
          </w:r>
          <w:r>
            <w:rPr>
              <w:rFonts w:ascii="Verdana" w:hAnsi="Verdana" w:hint="eastAsia"/>
              <w:b/>
              <w:sz w:val="28"/>
              <w:szCs w:val="28"/>
            </w:rPr>
            <w:t xml:space="preserve"> </w:t>
          </w:r>
          <w:r w:rsidR="00863A50">
            <w:rPr>
              <w:rFonts w:ascii="Verdana" w:hAnsi="Verdana"/>
              <w:b/>
              <w:sz w:val="28"/>
              <w:szCs w:val="28"/>
            </w:rPr>
            <w:t>30</w:t>
          </w:r>
        </w:p>
        <w:p w14:paraId="610CE014" w14:textId="77777777" w:rsidR="009E3699" w:rsidRDefault="00000000" w:rsidP="00CF4E1D">
          <w:pPr>
            <w:jc w:val="center"/>
          </w:pPr>
        </w:p>
      </w:sdtContent>
    </w:sdt>
    <w:sdt>
      <w:sdtPr>
        <w:rPr>
          <w:rFonts w:asciiTheme="minorHAnsi" w:eastAsiaTheme="minorEastAsia" w:hAnsiTheme="minorHAnsi" w:cstheme="minorBidi"/>
          <w:b w:val="0"/>
          <w:bCs w:val="0"/>
          <w:color w:val="auto"/>
          <w:kern w:val="2"/>
          <w:sz w:val="20"/>
          <w:szCs w:val="22"/>
          <w:lang w:val="ko-KR"/>
        </w:rPr>
        <w:id w:val="14354691"/>
        <w:docPartObj>
          <w:docPartGallery w:val="Table of Contents"/>
          <w:docPartUnique/>
        </w:docPartObj>
      </w:sdtPr>
      <w:sdtEndPr>
        <w:rPr>
          <w:sz w:val="22"/>
          <w:lang w:val="en-US"/>
        </w:rPr>
      </w:sdtEndPr>
      <w:sdtContent>
        <w:p w14:paraId="45FD4DC9" w14:textId="7E8A540B" w:rsidR="006823C7" w:rsidRPr="008A6342" w:rsidRDefault="005358DF" w:rsidP="007D6BC4">
          <w:pPr>
            <w:pStyle w:val="TOCHeading"/>
            <w:spacing w:before="240" w:line="240" w:lineRule="auto"/>
            <w:jc w:val="center"/>
            <w:rPr>
              <w:color w:val="000000" w:themeColor="text1"/>
            </w:rPr>
          </w:pPr>
          <w:r w:rsidRPr="008A6342">
            <w:rPr>
              <w:color w:val="000000" w:themeColor="text1"/>
            </w:rPr>
            <w:t>TABLE OF CONTENTS</w:t>
          </w:r>
        </w:p>
        <w:p w14:paraId="69B836BD" w14:textId="4354A43A" w:rsidR="0003264A" w:rsidRDefault="00396F5D">
          <w:pPr>
            <w:pStyle w:val="TOC1"/>
            <w:tabs>
              <w:tab w:val="left" w:pos="600"/>
              <w:tab w:val="right" w:leader="dot" w:pos="9016"/>
            </w:tabs>
            <w:rPr>
              <w:rFonts w:asciiTheme="minorHAnsi" w:eastAsiaTheme="minorEastAsia"/>
              <w:b w:val="0"/>
              <w:bCs w:val="0"/>
              <w:caps w:val="0"/>
              <w:noProof/>
              <w14:ligatures w14:val="standardContextual"/>
            </w:rPr>
          </w:pPr>
          <w:r>
            <w:fldChar w:fldCharType="begin"/>
          </w:r>
          <w:r w:rsidR="006823C7">
            <w:instrText xml:space="preserve"> TOC \o "1-3" \h \z \u </w:instrText>
          </w:r>
          <w:r>
            <w:fldChar w:fldCharType="separate"/>
          </w:r>
          <w:hyperlink w:anchor="_Toc203983920" w:history="1">
            <w:r w:rsidR="0003264A" w:rsidRPr="007757F3">
              <w:rPr>
                <w:rStyle w:val="Hyperlink"/>
                <w:rFonts w:ascii="Wingdings" w:eastAsia="Malgun Gothic" w:hAnsi="Wingdings"/>
                <w:noProof/>
              </w:rPr>
              <w:t></w:t>
            </w:r>
            <w:r w:rsidR="0003264A">
              <w:rPr>
                <w:rFonts w:asciiTheme="minorHAnsi" w:eastAsiaTheme="minorEastAsia"/>
                <w:b w:val="0"/>
                <w:bCs w:val="0"/>
                <w:caps w:val="0"/>
                <w:noProof/>
                <w14:ligatures w14:val="standardContextual"/>
              </w:rPr>
              <w:tab/>
            </w:r>
            <w:r w:rsidR="0003264A" w:rsidRPr="007757F3">
              <w:rPr>
                <w:rStyle w:val="Hyperlink"/>
                <w:rFonts w:ascii="Malgun Gothic" w:eastAsia="Malgun Gothic" w:hAnsi="Malgun Gothic"/>
                <w:noProof/>
              </w:rPr>
              <w:t>Introductions</w:t>
            </w:r>
            <w:r w:rsidR="0003264A">
              <w:rPr>
                <w:noProof/>
                <w:webHidden/>
              </w:rPr>
              <w:tab/>
            </w:r>
            <w:r w:rsidR="0003264A">
              <w:rPr>
                <w:noProof/>
                <w:webHidden/>
              </w:rPr>
              <w:fldChar w:fldCharType="begin"/>
            </w:r>
            <w:r w:rsidR="0003264A">
              <w:rPr>
                <w:noProof/>
                <w:webHidden/>
              </w:rPr>
              <w:instrText xml:space="preserve"> PAGEREF _Toc203983920 \h </w:instrText>
            </w:r>
            <w:r w:rsidR="0003264A">
              <w:rPr>
                <w:noProof/>
                <w:webHidden/>
              </w:rPr>
            </w:r>
            <w:r w:rsidR="0003264A">
              <w:rPr>
                <w:noProof/>
                <w:webHidden/>
              </w:rPr>
              <w:fldChar w:fldCharType="separate"/>
            </w:r>
            <w:r w:rsidR="0003264A">
              <w:rPr>
                <w:noProof/>
                <w:webHidden/>
              </w:rPr>
              <w:t>4</w:t>
            </w:r>
            <w:r w:rsidR="0003264A">
              <w:rPr>
                <w:noProof/>
                <w:webHidden/>
              </w:rPr>
              <w:fldChar w:fldCharType="end"/>
            </w:r>
          </w:hyperlink>
        </w:p>
        <w:p w14:paraId="5B18EF23" w14:textId="64CF8C5F" w:rsidR="0003264A" w:rsidRDefault="0003264A">
          <w:pPr>
            <w:pStyle w:val="TOC1"/>
            <w:tabs>
              <w:tab w:val="left" w:pos="600"/>
              <w:tab w:val="right" w:leader="dot" w:pos="9016"/>
            </w:tabs>
            <w:rPr>
              <w:rFonts w:asciiTheme="minorHAnsi" w:eastAsiaTheme="minorEastAsia"/>
              <w:b w:val="0"/>
              <w:bCs w:val="0"/>
              <w:caps w:val="0"/>
              <w:noProof/>
              <w14:ligatures w14:val="standardContextual"/>
            </w:rPr>
          </w:pPr>
          <w:hyperlink w:anchor="_Toc203983921" w:history="1">
            <w:r w:rsidRPr="007757F3">
              <w:rPr>
                <w:rStyle w:val="Hyperlink"/>
                <w:rFonts w:ascii="Wingdings" w:eastAsia="Malgun Gothic" w:hAnsi="Wingdings"/>
                <w:noProof/>
              </w:rPr>
              <w:t></w:t>
            </w:r>
            <w:r>
              <w:rPr>
                <w:rFonts w:asciiTheme="minorHAnsi" w:eastAsiaTheme="minorEastAsia"/>
                <w:b w:val="0"/>
                <w:bCs w:val="0"/>
                <w:caps w:val="0"/>
                <w:noProof/>
                <w14:ligatures w14:val="standardContextual"/>
              </w:rPr>
              <w:tab/>
            </w:r>
            <w:r w:rsidRPr="007757F3">
              <w:rPr>
                <w:rStyle w:val="Hyperlink"/>
                <w:rFonts w:ascii="Malgun Gothic" w:eastAsia="Malgun Gothic" w:hAnsi="Malgun Gothic"/>
                <w:noProof/>
              </w:rPr>
              <w:t>Symbols</w:t>
            </w:r>
            <w:r>
              <w:rPr>
                <w:noProof/>
                <w:webHidden/>
              </w:rPr>
              <w:tab/>
            </w:r>
            <w:r>
              <w:rPr>
                <w:noProof/>
                <w:webHidden/>
              </w:rPr>
              <w:fldChar w:fldCharType="begin"/>
            </w:r>
            <w:r>
              <w:rPr>
                <w:noProof/>
                <w:webHidden/>
              </w:rPr>
              <w:instrText xml:space="preserve"> PAGEREF _Toc203983921 \h </w:instrText>
            </w:r>
            <w:r>
              <w:rPr>
                <w:noProof/>
                <w:webHidden/>
              </w:rPr>
            </w:r>
            <w:r>
              <w:rPr>
                <w:noProof/>
                <w:webHidden/>
              </w:rPr>
              <w:fldChar w:fldCharType="separate"/>
            </w:r>
            <w:r>
              <w:rPr>
                <w:noProof/>
                <w:webHidden/>
              </w:rPr>
              <w:t>4</w:t>
            </w:r>
            <w:r>
              <w:rPr>
                <w:noProof/>
                <w:webHidden/>
              </w:rPr>
              <w:fldChar w:fldCharType="end"/>
            </w:r>
          </w:hyperlink>
        </w:p>
        <w:p w14:paraId="669B02EE" w14:textId="50AA4650" w:rsidR="0003264A" w:rsidRDefault="0003264A">
          <w:pPr>
            <w:pStyle w:val="TOC1"/>
            <w:tabs>
              <w:tab w:val="left" w:pos="600"/>
              <w:tab w:val="right" w:leader="dot" w:pos="9016"/>
            </w:tabs>
            <w:rPr>
              <w:rFonts w:asciiTheme="minorHAnsi" w:eastAsiaTheme="minorEastAsia"/>
              <w:b w:val="0"/>
              <w:bCs w:val="0"/>
              <w:caps w:val="0"/>
              <w:noProof/>
              <w14:ligatures w14:val="standardContextual"/>
            </w:rPr>
          </w:pPr>
          <w:hyperlink w:anchor="_Toc203983922" w:history="1">
            <w:r w:rsidRPr="007757F3">
              <w:rPr>
                <w:rStyle w:val="Hyperlink"/>
                <w:noProof/>
              </w:rPr>
              <w:t>1.</w:t>
            </w:r>
            <w:r>
              <w:rPr>
                <w:rFonts w:asciiTheme="minorHAnsi" w:eastAsiaTheme="minorEastAsia"/>
                <w:b w:val="0"/>
                <w:bCs w:val="0"/>
                <w:caps w:val="0"/>
                <w:noProof/>
                <w14:ligatures w14:val="standardContextual"/>
              </w:rPr>
              <w:tab/>
            </w:r>
            <w:r w:rsidRPr="007757F3">
              <w:rPr>
                <w:rStyle w:val="Hyperlink"/>
                <w:noProof/>
              </w:rPr>
              <w:t>Overview</w:t>
            </w:r>
            <w:r>
              <w:rPr>
                <w:noProof/>
                <w:webHidden/>
              </w:rPr>
              <w:tab/>
            </w:r>
            <w:r>
              <w:rPr>
                <w:noProof/>
                <w:webHidden/>
              </w:rPr>
              <w:fldChar w:fldCharType="begin"/>
            </w:r>
            <w:r>
              <w:rPr>
                <w:noProof/>
                <w:webHidden/>
              </w:rPr>
              <w:instrText xml:space="preserve"> PAGEREF _Toc203983922 \h </w:instrText>
            </w:r>
            <w:r>
              <w:rPr>
                <w:noProof/>
                <w:webHidden/>
              </w:rPr>
            </w:r>
            <w:r>
              <w:rPr>
                <w:noProof/>
                <w:webHidden/>
              </w:rPr>
              <w:fldChar w:fldCharType="separate"/>
            </w:r>
            <w:r>
              <w:rPr>
                <w:noProof/>
                <w:webHidden/>
              </w:rPr>
              <w:t>5</w:t>
            </w:r>
            <w:r>
              <w:rPr>
                <w:noProof/>
                <w:webHidden/>
              </w:rPr>
              <w:fldChar w:fldCharType="end"/>
            </w:r>
          </w:hyperlink>
        </w:p>
        <w:p w14:paraId="63CC4FE8" w14:textId="06817E08" w:rsidR="0003264A" w:rsidRDefault="0003264A">
          <w:pPr>
            <w:pStyle w:val="TOC2"/>
            <w:ind w:left="154"/>
            <w:rPr>
              <w:rFonts w:eastAsiaTheme="minorEastAsia"/>
              <w:b w:val="0"/>
              <w:bCs w:val="0"/>
              <w:noProof/>
              <w:sz w:val="24"/>
              <w:szCs w:val="24"/>
              <w14:ligatures w14:val="standardContextual"/>
            </w:rPr>
          </w:pPr>
          <w:hyperlink w:anchor="_Toc203983923" w:history="1">
            <w:r w:rsidRPr="007757F3">
              <w:rPr>
                <w:rStyle w:val="Hyperlink"/>
                <w:rFonts w:asciiTheme="majorHAnsi" w:eastAsia="Batang" w:hAnsiTheme="majorHAnsi"/>
                <w:noProof/>
              </w:rPr>
              <w:t>1.1</w:t>
            </w:r>
            <w:r>
              <w:rPr>
                <w:rFonts w:eastAsiaTheme="minorEastAsia"/>
                <w:b w:val="0"/>
                <w:bCs w:val="0"/>
                <w:noProof/>
                <w:sz w:val="24"/>
                <w:szCs w:val="24"/>
                <w14:ligatures w14:val="standardContextual"/>
              </w:rPr>
              <w:tab/>
            </w:r>
            <w:r w:rsidRPr="007757F3">
              <w:rPr>
                <w:rStyle w:val="Hyperlink"/>
                <w:noProof/>
              </w:rPr>
              <w:t>Specifications</w:t>
            </w:r>
            <w:r>
              <w:rPr>
                <w:noProof/>
                <w:webHidden/>
              </w:rPr>
              <w:tab/>
            </w:r>
            <w:r>
              <w:rPr>
                <w:noProof/>
                <w:webHidden/>
              </w:rPr>
              <w:fldChar w:fldCharType="begin"/>
            </w:r>
            <w:r>
              <w:rPr>
                <w:noProof/>
                <w:webHidden/>
              </w:rPr>
              <w:instrText xml:space="preserve"> PAGEREF _Toc203983923 \h </w:instrText>
            </w:r>
            <w:r>
              <w:rPr>
                <w:noProof/>
                <w:webHidden/>
              </w:rPr>
            </w:r>
            <w:r>
              <w:rPr>
                <w:noProof/>
                <w:webHidden/>
              </w:rPr>
              <w:fldChar w:fldCharType="separate"/>
            </w:r>
            <w:r>
              <w:rPr>
                <w:noProof/>
                <w:webHidden/>
              </w:rPr>
              <w:t>5</w:t>
            </w:r>
            <w:r>
              <w:rPr>
                <w:noProof/>
                <w:webHidden/>
              </w:rPr>
              <w:fldChar w:fldCharType="end"/>
            </w:r>
          </w:hyperlink>
        </w:p>
        <w:p w14:paraId="30226341" w14:textId="2B0CA2B0" w:rsidR="0003264A" w:rsidRDefault="0003264A">
          <w:pPr>
            <w:pStyle w:val="TOC2"/>
            <w:ind w:left="154"/>
            <w:rPr>
              <w:rFonts w:eastAsiaTheme="minorEastAsia"/>
              <w:b w:val="0"/>
              <w:bCs w:val="0"/>
              <w:noProof/>
              <w:sz w:val="24"/>
              <w:szCs w:val="24"/>
              <w14:ligatures w14:val="standardContextual"/>
            </w:rPr>
          </w:pPr>
          <w:hyperlink w:anchor="_Toc203983924" w:history="1">
            <w:r w:rsidRPr="007757F3">
              <w:rPr>
                <w:rStyle w:val="Hyperlink"/>
                <w:rFonts w:asciiTheme="majorHAnsi" w:eastAsia="Batang" w:hAnsiTheme="majorHAnsi"/>
                <w:noProof/>
              </w:rPr>
              <w:t>1.2</w:t>
            </w:r>
            <w:r>
              <w:rPr>
                <w:rFonts w:eastAsiaTheme="minorEastAsia"/>
                <w:b w:val="0"/>
                <w:bCs w:val="0"/>
                <w:noProof/>
                <w:sz w:val="24"/>
                <w:szCs w:val="24"/>
                <w14:ligatures w14:val="standardContextual"/>
              </w:rPr>
              <w:tab/>
            </w:r>
            <w:r w:rsidRPr="007757F3">
              <w:rPr>
                <w:rStyle w:val="Hyperlink"/>
                <w:noProof/>
              </w:rPr>
              <w:t>Features</w:t>
            </w:r>
            <w:r>
              <w:rPr>
                <w:noProof/>
                <w:webHidden/>
              </w:rPr>
              <w:tab/>
            </w:r>
            <w:r>
              <w:rPr>
                <w:noProof/>
                <w:webHidden/>
              </w:rPr>
              <w:fldChar w:fldCharType="begin"/>
            </w:r>
            <w:r>
              <w:rPr>
                <w:noProof/>
                <w:webHidden/>
              </w:rPr>
              <w:instrText xml:space="preserve"> PAGEREF _Toc203983924 \h </w:instrText>
            </w:r>
            <w:r>
              <w:rPr>
                <w:noProof/>
                <w:webHidden/>
              </w:rPr>
            </w:r>
            <w:r>
              <w:rPr>
                <w:noProof/>
                <w:webHidden/>
              </w:rPr>
              <w:fldChar w:fldCharType="separate"/>
            </w:r>
            <w:r>
              <w:rPr>
                <w:noProof/>
                <w:webHidden/>
              </w:rPr>
              <w:t>5</w:t>
            </w:r>
            <w:r>
              <w:rPr>
                <w:noProof/>
                <w:webHidden/>
              </w:rPr>
              <w:fldChar w:fldCharType="end"/>
            </w:r>
          </w:hyperlink>
        </w:p>
        <w:p w14:paraId="324684A3" w14:textId="63F3405B"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25" w:history="1">
            <w:r w:rsidRPr="007757F3">
              <w:rPr>
                <w:rStyle w:val="Hyperlink"/>
                <w:noProof/>
              </w:rPr>
              <w:t>1.2.1</w:t>
            </w:r>
            <w:r>
              <w:rPr>
                <w:rFonts w:eastAsiaTheme="minorEastAsia"/>
                <w:noProof/>
                <w:sz w:val="24"/>
                <w:szCs w:val="24"/>
                <w14:ligatures w14:val="standardContextual"/>
              </w:rPr>
              <w:tab/>
            </w:r>
            <w:r w:rsidRPr="007757F3">
              <w:rPr>
                <w:rStyle w:val="Hyperlink"/>
                <w:noProof/>
              </w:rPr>
              <w:t>Thermal Chamber Status Monitoring</w:t>
            </w:r>
            <w:r>
              <w:rPr>
                <w:noProof/>
                <w:webHidden/>
              </w:rPr>
              <w:tab/>
            </w:r>
            <w:r>
              <w:rPr>
                <w:noProof/>
                <w:webHidden/>
              </w:rPr>
              <w:fldChar w:fldCharType="begin"/>
            </w:r>
            <w:r>
              <w:rPr>
                <w:noProof/>
                <w:webHidden/>
              </w:rPr>
              <w:instrText xml:space="preserve"> PAGEREF _Toc203983925 \h </w:instrText>
            </w:r>
            <w:r>
              <w:rPr>
                <w:noProof/>
                <w:webHidden/>
              </w:rPr>
            </w:r>
            <w:r>
              <w:rPr>
                <w:noProof/>
                <w:webHidden/>
              </w:rPr>
              <w:fldChar w:fldCharType="separate"/>
            </w:r>
            <w:r>
              <w:rPr>
                <w:noProof/>
                <w:webHidden/>
              </w:rPr>
              <w:t>5</w:t>
            </w:r>
            <w:r>
              <w:rPr>
                <w:noProof/>
                <w:webHidden/>
              </w:rPr>
              <w:fldChar w:fldCharType="end"/>
            </w:r>
          </w:hyperlink>
        </w:p>
        <w:p w14:paraId="565B3AC1" w14:textId="43C8F4AD"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26" w:history="1">
            <w:r w:rsidRPr="007757F3">
              <w:rPr>
                <w:rStyle w:val="Hyperlink"/>
                <w:noProof/>
              </w:rPr>
              <w:t>1.2.2</w:t>
            </w:r>
            <w:r>
              <w:rPr>
                <w:rFonts w:eastAsiaTheme="minorEastAsia"/>
                <w:noProof/>
                <w:sz w:val="24"/>
                <w:szCs w:val="24"/>
                <w14:ligatures w14:val="standardContextual"/>
              </w:rPr>
              <w:tab/>
            </w:r>
            <w:r w:rsidRPr="007757F3">
              <w:rPr>
                <w:rStyle w:val="Hyperlink"/>
                <w:noProof/>
              </w:rPr>
              <w:t>Thermal Chamber Configuration Management</w:t>
            </w:r>
            <w:r>
              <w:rPr>
                <w:noProof/>
                <w:webHidden/>
              </w:rPr>
              <w:tab/>
            </w:r>
            <w:r>
              <w:rPr>
                <w:noProof/>
                <w:webHidden/>
              </w:rPr>
              <w:fldChar w:fldCharType="begin"/>
            </w:r>
            <w:r>
              <w:rPr>
                <w:noProof/>
                <w:webHidden/>
              </w:rPr>
              <w:instrText xml:space="preserve"> PAGEREF _Toc203983926 \h </w:instrText>
            </w:r>
            <w:r>
              <w:rPr>
                <w:noProof/>
                <w:webHidden/>
              </w:rPr>
            </w:r>
            <w:r>
              <w:rPr>
                <w:noProof/>
                <w:webHidden/>
              </w:rPr>
              <w:fldChar w:fldCharType="separate"/>
            </w:r>
            <w:r>
              <w:rPr>
                <w:noProof/>
                <w:webHidden/>
              </w:rPr>
              <w:t>5</w:t>
            </w:r>
            <w:r>
              <w:rPr>
                <w:noProof/>
                <w:webHidden/>
              </w:rPr>
              <w:fldChar w:fldCharType="end"/>
            </w:r>
          </w:hyperlink>
        </w:p>
        <w:p w14:paraId="04E9DA47" w14:textId="56AF3A09"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27" w:history="1">
            <w:r w:rsidRPr="007757F3">
              <w:rPr>
                <w:rStyle w:val="Hyperlink"/>
                <w:noProof/>
              </w:rPr>
              <w:t>1.2.3</w:t>
            </w:r>
            <w:r>
              <w:rPr>
                <w:rFonts w:eastAsiaTheme="minorEastAsia"/>
                <w:noProof/>
                <w:sz w:val="24"/>
                <w:szCs w:val="24"/>
                <w14:ligatures w14:val="standardContextual"/>
              </w:rPr>
              <w:tab/>
            </w:r>
            <w:r w:rsidRPr="007757F3">
              <w:rPr>
                <w:rStyle w:val="Hyperlink"/>
                <w:noProof/>
              </w:rPr>
              <w:t>Thermal Process (Pattern) Setup and Management</w:t>
            </w:r>
            <w:r>
              <w:rPr>
                <w:noProof/>
                <w:webHidden/>
              </w:rPr>
              <w:tab/>
            </w:r>
            <w:r>
              <w:rPr>
                <w:noProof/>
                <w:webHidden/>
              </w:rPr>
              <w:fldChar w:fldCharType="begin"/>
            </w:r>
            <w:r>
              <w:rPr>
                <w:noProof/>
                <w:webHidden/>
              </w:rPr>
              <w:instrText xml:space="preserve"> PAGEREF _Toc203983927 \h </w:instrText>
            </w:r>
            <w:r>
              <w:rPr>
                <w:noProof/>
                <w:webHidden/>
              </w:rPr>
            </w:r>
            <w:r>
              <w:rPr>
                <w:noProof/>
                <w:webHidden/>
              </w:rPr>
              <w:fldChar w:fldCharType="separate"/>
            </w:r>
            <w:r>
              <w:rPr>
                <w:noProof/>
                <w:webHidden/>
              </w:rPr>
              <w:t>5</w:t>
            </w:r>
            <w:r>
              <w:rPr>
                <w:noProof/>
                <w:webHidden/>
              </w:rPr>
              <w:fldChar w:fldCharType="end"/>
            </w:r>
          </w:hyperlink>
        </w:p>
        <w:p w14:paraId="1A67994E" w14:textId="142C73AA"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28" w:history="1">
            <w:r w:rsidRPr="007757F3">
              <w:rPr>
                <w:rStyle w:val="Hyperlink"/>
                <w:noProof/>
              </w:rPr>
              <w:t>1.2.4</w:t>
            </w:r>
            <w:r>
              <w:rPr>
                <w:rFonts w:eastAsiaTheme="minorEastAsia"/>
                <w:noProof/>
                <w:sz w:val="24"/>
                <w:szCs w:val="24"/>
                <w14:ligatures w14:val="standardContextual"/>
              </w:rPr>
              <w:tab/>
            </w:r>
            <w:r w:rsidRPr="007757F3">
              <w:rPr>
                <w:rStyle w:val="Hyperlink"/>
                <w:noProof/>
              </w:rPr>
              <w:t>I/O Inspection and Monitoring</w:t>
            </w:r>
            <w:r>
              <w:rPr>
                <w:noProof/>
                <w:webHidden/>
              </w:rPr>
              <w:tab/>
            </w:r>
            <w:r>
              <w:rPr>
                <w:noProof/>
                <w:webHidden/>
              </w:rPr>
              <w:fldChar w:fldCharType="begin"/>
            </w:r>
            <w:r>
              <w:rPr>
                <w:noProof/>
                <w:webHidden/>
              </w:rPr>
              <w:instrText xml:space="preserve"> PAGEREF _Toc203983928 \h </w:instrText>
            </w:r>
            <w:r>
              <w:rPr>
                <w:noProof/>
                <w:webHidden/>
              </w:rPr>
            </w:r>
            <w:r>
              <w:rPr>
                <w:noProof/>
                <w:webHidden/>
              </w:rPr>
              <w:fldChar w:fldCharType="separate"/>
            </w:r>
            <w:r>
              <w:rPr>
                <w:noProof/>
                <w:webHidden/>
              </w:rPr>
              <w:t>5</w:t>
            </w:r>
            <w:r>
              <w:rPr>
                <w:noProof/>
                <w:webHidden/>
              </w:rPr>
              <w:fldChar w:fldCharType="end"/>
            </w:r>
          </w:hyperlink>
        </w:p>
        <w:p w14:paraId="13711211" w14:textId="11658DF0"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29" w:history="1">
            <w:r w:rsidRPr="007757F3">
              <w:rPr>
                <w:rStyle w:val="Hyperlink"/>
                <w:noProof/>
              </w:rPr>
              <w:t>1.2.5</w:t>
            </w:r>
            <w:r>
              <w:rPr>
                <w:rFonts w:eastAsiaTheme="minorEastAsia"/>
                <w:noProof/>
                <w:sz w:val="24"/>
                <w:szCs w:val="24"/>
                <w14:ligatures w14:val="standardContextual"/>
              </w:rPr>
              <w:tab/>
            </w:r>
            <w:r w:rsidRPr="007757F3">
              <w:rPr>
                <w:rStyle w:val="Hyperlink"/>
                <w:noProof/>
              </w:rPr>
              <w:t>System and Language Customization</w:t>
            </w:r>
            <w:r>
              <w:rPr>
                <w:noProof/>
                <w:webHidden/>
              </w:rPr>
              <w:tab/>
            </w:r>
            <w:r>
              <w:rPr>
                <w:noProof/>
                <w:webHidden/>
              </w:rPr>
              <w:fldChar w:fldCharType="begin"/>
            </w:r>
            <w:r>
              <w:rPr>
                <w:noProof/>
                <w:webHidden/>
              </w:rPr>
              <w:instrText xml:space="preserve"> PAGEREF _Toc203983929 \h </w:instrText>
            </w:r>
            <w:r>
              <w:rPr>
                <w:noProof/>
                <w:webHidden/>
              </w:rPr>
            </w:r>
            <w:r>
              <w:rPr>
                <w:noProof/>
                <w:webHidden/>
              </w:rPr>
              <w:fldChar w:fldCharType="separate"/>
            </w:r>
            <w:r>
              <w:rPr>
                <w:noProof/>
                <w:webHidden/>
              </w:rPr>
              <w:t>6</w:t>
            </w:r>
            <w:r>
              <w:rPr>
                <w:noProof/>
                <w:webHidden/>
              </w:rPr>
              <w:fldChar w:fldCharType="end"/>
            </w:r>
          </w:hyperlink>
        </w:p>
        <w:p w14:paraId="73CEC9A6" w14:textId="437E13FF" w:rsidR="0003264A" w:rsidRDefault="0003264A">
          <w:pPr>
            <w:pStyle w:val="TOC2"/>
            <w:ind w:left="154"/>
            <w:rPr>
              <w:rFonts w:eastAsiaTheme="minorEastAsia"/>
              <w:b w:val="0"/>
              <w:bCs w:val="0"/>
              <w:noProof/>
              <w:sz w:val="24"/>
              <w:szCs w:val="24"/>
              <w14:ligatures w14:val="standardContextual"/>
            </w:rPr>
          </w:pPr>
          <w:hyperlink w:anchor="_Toc203983930" w:history="1">
            <w:r w:rsidRPr="007757F3">
              <w:rPr>
                <w:rStyle w:val="Hyperlink"/>
                <w:rFonts w:asciiTheme="majorHAnsi" w:eastAsia="Batang" w:hAnsiTheme="majorHAnsi"/>
                <w:noProof/>
              </w:rPr>
              <w:t>1.3</w:t>
            </w:r>
            <w:r>
              <w:rPr>
                <w:rFonts w:eastAsiaTheme="minorEastAsia"/>
                <w:b w:val="0"/>
                <w:bCs w:val="0"/>
                <w:noProof/>
                <w:sz w:val="24"/>
                <w:szCs w:val="24"/>
                <w14:ligatures w14:val="standardContextual"/>
              </w:rPr>
              <w:tab/>
            </w:r>
            <w:r w:rsidRPr="007757F3">
              <w:rPr>
                <w:rStyle w:val="Hyperlink"/>
                <w:noProof/>
              </w:rPr>
              <w:t>Intended Users</w:t>
            </w:r>
            <w:r>
              <w:rPr>
                <w:noProof/>
                <w:webHidden/>
              </w:rPr>
              <w:tab/>
            </w:r>
            <w:r>
              <w:rPr>
                <w:noProof/>
                <w:webHidden/>
              </w:rPr>
              <w:fldChar w:fldCharType="begin"/>
            </w:r>
            <w:r>
              <w:rPr>
                <w:noProof/>
                <w:webHidden/>
              </w:rPr>
              <w:instrText xml:space="preserve"> PAGEREF _Toc203983930 \h </w:instrText>
            </w:r>
            <w:r>
              <w:rPr>
                <w:noProof/>
                <w:webHidden/>
              </w:rPr>
            </w:r>
            <w:r>
              <w:rPr>
                <w:noProof/>
                <w:webHidden/>
              </w:rPr>
              <w:fldChar w:fldCharType="separate"/>
            </w:r>
            <w:r>
              <w:rPr>
                <w:noProof/>
                <w:webHidden/>
              </w:rPr>
              <w:t>6</w:t>
            </w:r>
            <w:r>
              <w:rPr>
                <w:noProof/>
                <w:webHidden/>
              </w:rPr>
              <w:fldChar w:fldCharType="end"/>
            </w:r>
          </w:hyperlink>
        </w:p>
        <w:p w14:paraId="5F1ADD57" w14:textId="49E021E2"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31" w:history="1">
            <w:r w:rsidRPr="007757F3">
              <w:rPr>
                <w:rStyle w:val="Hyperlink"/>
                <w:noProof/>
              </w:rPr>
              <w:t>1.3.1</w:t>
            </w:r>
            <w:r>
              <w:rPr>
                <w:rFonts w:eastAsiaTheme="minorEastAsia"/>
                <w:noProof/>
                <w:sz w:val="24"/>
                <w:szCs w:val="24"/>
                <w14:ligatures w14:val="standardContextual"/>
              </w:rPr>
              <w:tab/>
            </w:r>
            <w:r w:rsidRPr="007757F3">
              <w:rPr>
                <w:rStyle w:val="Hyperlink"/>
                <w:noProof/>
              </w:rPr>
              <w:t>Machine Operators / Equipment Technicians</w:t>
            </w:r>
            <w:r>
              <w:rPr>
                <w:noProof/>
                <w:webHidden/>
              </w:rPr>
              <w:tab/>
            </w:r>
            <w:r>
              <w:rPr>
                <w:noProof/>
                <w:webHidden/>
              </w:rPr>
              <w:fldChar w:fldCharType="begin"/>
            </w:r>
            <w:r>
              <w:rPr>
                <w:noProof/>
                <w:webHidden/>
              </w:rPr>
              <w:instrText xml:space="preserve"> PAGEREF _Toc203983931 \h </w:instrText>
            </w:r>
            <w:r>
              <w:rPr>
                <w:noProof/>
                <w:webHidden/>
              </w:rPr>
            </w:r>
            <w:r>
              <w:rPr>
                <w:noProof/>
                <w:webHidden/>
              </w:rPr>
              <w:fldChar w:fldCharType="separate"/>
            </w:r>
            <w:r>
              <w:rPr>
                <w:noProof/>
                <w:webHidden/>
              </w:rPr>
              <w:t>6</w:t>
            </w:r>
            <w:r>
              <w:rPr>
                <w:noProof/>
                <w:webHidden/>
              </w:rPr>
              <w:fldChar w:fldCharType="end"/>
            </w:r>
          </w:hyperlink>
        </w:p>
        <w:p w14:paraId="24AA2C26" w14:textId="3BC1441D"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32" w:history="1">
            <w:r w:rsidRPr="007757F3">
              <w:rPr>
                <w:rStyle w:val="Hyperlink"/>
                <w:noProof/>
              </w:rPr>
              <w:t>1.3.2</w:t>
            </w:r>
            <w:r>
              <w:rPr>
                <w:rFonts w:eastAsiaTheme="minorEastAsia"/>
                <w:noProof/>
                <w:sz w:val="24"/>
                <w:szCs w:val="24"/>
                <w14:ligatures w14:val="standardContextual"/>
              </w:rPr>
              <w:tab/>
            </w:r>
            <w:r w:rsidRPr="007757F3">
              <w:rPr>
                <w:rStyle w:val="Hyperlink"/>
                <w:noProof/>
              </w:rPr>
              <w:t>Maintenance Engineers</w:t>
            </w:r>
            <w:r>
              <w:rPr>
                <w:noProof/>
                <w:webHidden/>
              </w:rPr>
              <w:tab/>
            </w:r>
            <w:r>
              <w:rPr>
                <w:noProof/>
                <w:webHidden/>
              </w:rPr>
              <w:fldChar w:fldCharType="begin"/>
            </w:r>
            <w:r>
              <w:rPr>
                <w:noProof/>
                <w:webHidden/>
              </w:rPr>
              <w:instrText xml:space="preserve"> PAGEREF _Toc203983932 \h </w:instrText>
            </w:r>
            <w:r>
              <w:rPr>
                <w:noProof/>
                <w:webHidden/>
              </w:rPr>
            </w:r>
            <w:r>
              <w:rPr>
                <w:noProof/>
                <w:webHidden/>
              </w:rPr>
              <w:fldChar w:fldCharType="separate"/>
            </w:r>
            <w:r>
              <w:rPr>
                <w:noProof/>
                <w:webHidden/>
              </w:rPr>
              <w:t>6</w:t>
            </w:r>
            <w:r>
              <w:rPr>
                <w:noProof/>
                <w:webHidden/>
              </w:rPr>
              <w:fldChar w:fldCharType="end"/>
            </w:r>
          </w:hyperlink>
        </w:p>
        <w:p w14:paraId="2F6C639B" w14:textId="133D4694"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33" w:history="1">
            <w:r w:rsidRPr="007757F3">
              <w:rPr>
                <w:rStyle w:val="Hyperlink"/>
                <w:noProof/>
              </w:rPr>
              <w:t>1.3.3</w:t>
            </w:r>
            <w:r>
              <w:rPr>
                <w:rFonts w:eastAsiaTheme="minorEastAsia"/>
                <w:noProof/>
                <w:sz w:val="24"/>
                <w:szCs w:val="24"/>
                <w14:ligatures w14:val="standardContextual"/>
              </w:rPr>
              <w:tab/>
            </w:r>
            <w:r w:rsidRPr="007757F3">
              <w:rPr>
                <w:rStyle w:val="Hyperlink"/>
                <w:noProof/>
              </w:rPr>
              <w:t>Process Engineers</w:t>
            </w:r>
            <w:r>
              <w:rPr>
                <w:noProof/>
                <w:webHidden/>
              </w:rPr>
              <w:tab/>
            </w:r>
            <w:r>
              <w:rPr>
                <w:noProof/>
                <w:webHidden/>
              </w:rPr>
              <w:fldChar w:fldCharType="begin"/>
            </w:r>
            <w:r>
              <w:rPr>
                <w:noProof/>
                <w:webHidden/>
              </w:rPr>
              <w:instrText xml:space="preserve"> PAGEREF _Toc203983933 \h </w:instrText>
            </w:r>
            <w:r>
              <w:rPr>
                <w:noProof/>
                <w:webHidden/>
              </w:rPr>
            </w:r>
            <w:r>
              <w:rPr>
                <w:noProof/>
                <w:webHidden/>
              </w:rPr>
              <w:fldChar w:fldCharType="separate"/>
            </w:r>
            <w:r>
              <w:rPr>
                <w:noProof/>
                <w:webHidden/>
              </w:rPr>
              <w:t>6</w:t>
            </w:r>
            <w:r>
              <w:rPr>
                <w:noProof/>
                <w:webHidden/>
              </w:rPr>
              <w:fldChar w:fldCharType="end"/>
            </w:r>
          </w:hyperlink>
        </w:p>
        <w:p w14:paraId="6C35F4D1" w14:textId="6766AD75"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34" w:history="1">
            <w:r w:rsidRPr="007757F3">
              <w:rPr>
                <w:rStyle w:val="Hyperlink"/>
                <w:noProof/>
              </w:rPr>
              <w:t>1.3.4</w:t>
            </w:r>
            <w:r>
              <w:rPr>
                <w:rFonts w:eastAsiaTheme="minorEastAsia"/>
                <w:noProof/>
                <w:sz w:val="24"/>
                <w:szCs w:val="24"/>
                <w14:ligatures w14:val="standardContextual"/>
              </w:rPr>
              <w:tab/>
            </w:r>
            <w:r w:rsidRPr="007757F3">
              <w:rPr>
                <w:rStyle w:val="Hyperlink"/>
                <w:noProof/>
              </w:rPr>
              <w:t>Production Supervisors / Managers</w:t>
            </w:r>
            <w:r>
              <w:rPr>
                <w:noProof/>
                <w:webHidden/>
              </w:rPr>
              <w:tab/>
            </w:r>
            <w:r>
              <w:rPr>
                <w:noProof/>
                <w:webHidden/>
              </w:rPr>
              <w:fldChar w:fldCharType="begin"/>
            </w:r>
            <w:r>
              <w:rPr>
                <w:noProof/>
                <w:webHidden/>
              </w:rPr>
              <w:instrText xml:space="preserve"> PAGEREF _Toc203983934 \h </w:instrText>
            </w:r>
            <w:r>
              <w:rPr>
                <w:noProof/>
                <w:webHidden/>
              </w:rPr>
            </w:r>
            <w:r>
              <w:rPr>
                <w:noProof/>
                <w:webHidden/>
              </w:rPr>
              <w:fldChar w:fldCharType="separate"/>
            </w:r>
            <w:r>
              <w:rPr>
                <w:noProof/>
                <w:webHidden/>
              </w:rPr>
              <w:t>6</w:t>
            </w:r>
            <w:r>
              <w:rPr>
                <w:noProof/>
                <w:webHidden/>
              </w:rPr>
              <w:fldChar w:fldCharType="end"/>
            </w:r>
          </w:hyperlink>
        </w:p>
        <w:p w14:paraId="6CFDE903" w14:textId="4C0E7678"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35" w:history="1">
            <w:r w:rsidRPr="007757F3">
              <w:rPr>
                <w:rStyle w:val="Hyperlink"/>
                <w:noProof/>
              </w:rPr>
              <w:t>1.3.5</w:t>
            </w:r>
            <w:r>
              <w:rPr>
                <w:rFonts w:eastAsiaTheme="minorEastAsia"/>
                <w:noProof/>
                <w:sz w:val="24"/>
                <w:szCs w:val="24"/>
                <w14:ligatures w14:val="standardContextual"/>
              </w:rPr>
              <w:tab/>
            </w:r>
            <w:r w:rsidRPr="007757F3">
              <w:rPr>
                <w:rStyle w:val="Hyperlink"/>
                <w:noProof/>
              </w:rPr>
              <w:t>System Integrators / Automation Developers</w:t>
            </w:r>
            <w:r>
              <w:rPr>
                <w:noProof/>
                <w:webHidden/>
              </w:rPr>
              <w:tab/>
            </w:r>
            <w:r>
              <w:rPr>
                <w:noProof/>
                <w:webHidden/>
              </w:rPr>
              <w:fldChar w:fldCharType="begin"/>
            </w:r>
            <w:r>
              <w:rPr>
                <w:noProof/>
                <w:webHidden/>
              </w:rPr>
              <w:instrText xml:space="preserve"> PAGEREF _Toc203983935 \h </w:instrText>
            </w:r>
            <w:r>
              <w:rPr>
                <w:noProof/>
                <w:webHidden/>
              </w:rPr>
            </w:r>
            <w:r>
              <w:rPr>
                <w:noProof/>
                <w:webHidden/>
              </w:rPr>
              <w:fldChar w:fldCharType="separate"/>
            </w:r>
            <w:r>
              <w:rPr>
                <w:noProof/>
                <w:webHidden/>
              </w:rPr>
              <w:t>6</w:t>
            </w:r>
            <w:r>
              <w:rPr>
                <w:noProof/>
                <w:webHidden/>
              </w:rPr>
              <w:fldChar w:fldCharType="end"/>
            </w:r>
          </w:hyperlink>
        </w:p>
        <w:p w14:paraId="63E1184A" w14:textId="79B0E464"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36" w:history="1">
            <w:r w:rsidRPr="007757F3">
              <w:rPr>
                <w:rStyle w:val="Hyperlink"/>
                <w:noProof/>
              </w:rPr>
              <w:t>1.3.6</w:t>
            </w:r>
            <w:r>
              <w:rPr>
                <w:rFonts w:eastAsiaTheme="minorEastAsia"/>
                <w:noProof/>
                <w:sz w:val="24"/>
                <w:szCs w:val="24"/>
                <w14:ligatures w14:val="standardContextual"/>
              </w:rPr>
              <w:tab/>
            </w:r>
            <w:r w:rsidRPr="007757F3">
              <w:rPr>
                <w:rStyle w:val="Hyperlink"/>
                <w:noProof/>
              </w:rPr>
              <w:t>QA / QC Teams (Quality Assurance / Quality Control)</w:t>
            </w:r>
            <w:r>
              <w:rPr>
                <w:noProof/>
                <w:webHidden/>
              </w:rPr>
              <w:tab/>
            </w:r>
            <w:r>
              <w:rPr>
                <w:noProof/>
                <w:webHidden/>
              </w:rPr>
              <w:fldChar w:fldCharType="begin"/>
            </w:r>
            <w:r>
              <w:rPr>
                <w:noProof/>
                <w:webHidden/>
              </w:rPr>
              <w:instrText xml:space="preserve"> PAGEREF _Toc203983936 \h </w:instrText>
            </w:r>
            <w:r>
              <w:rPr>
                <w:noProof/>
                <w:webHidden/>
              </w:rPr>
            </w:r>
            <w:r>
              <w:rPr>
                <w:noProof/>
                <w:webHidden/>
              </w:rPr>
              <w:fldChar w:fldCharType="separate"/>
            </w:r>
            <w:r>
              <w:rPr>
                <w:noProof/>
                <w:webHidden/>
              </w:rPr>
              <w:t>6</w:t>
            </w:r>
            <w:r>
              <w:rPr>
                <w:noProof/>
                <w:webHidden/>
              </w:rPr>
              <w:fldChar w:fldCharType="end"/>
            </w:r>
          </w:hyperlink>
        </w:p>
        <w:p w14:paraId="4D6DC6FE" w14:textId="448DF83F" w:rsidR="0003264A" w:rsidRDefault="0003264A">
          <w:pPr>
            <w:pStyle w:val="TOC1"/>
            <w:tabs>
              <w:tab w:val="left" w:pos="600"/>
              <w:tab w:val="right" w:leader="dot" w:pos="9016"/>
            </w:tabs>
            <w:rPr>
              <w:rFonts w:asciiTheme="minorHAnsi" w:eastAsiaTheme="minorEastAsia"/>
              <w:b w:val="0"/>
              <w:bCs w:val="0"/>
              <w:caps w:val="0"/>
              <w:noProof/>
              <w14:ligatures w14:val="standardContextual"/>
            </w:rPr>
          </w:pPr>
          <w:hyperlink w:anchor="_Toc203983937" w:history="1">
            <w:r w:rsidRPr="007757F3">
              <w:rPr>
                <w:rStyle w:val="Hyperlink"/>
                <w:noProof/>
              </w:rPr>
              <w:t>2.</w:t>
            </w:r>
            <w:r>
              <w:rPr>
                <w:rFonts w:asciiTheme="minorHAnsi" w:eastAsiaTheme="minorEastAsia"/>
                <w:b w:val="0"/>
                <w:bCs w:val="0"/>
                <w:caps w:val="0"/>
                <w:noProof/>
                <w14:ligatures w14:val="standardContextual"/>
              </w:rPr>
              <w:tab/>
            </w:r>
            <w:r w:rsidRPr="007757F3">
              <w:rPr>
                <w:rStyle w:val="Hyperlink"/>
                <w:noProof/>
              </w:rPr>
              <w:t>Program Operations</w:t>
            </w:r>
            <w:r>
              <w:rPr>
                <w:noProof/>
                <w:webHidden/>
              </w:rPr>
              <w:tab/>
            </w:r>
            <w:r>
              <w:rPr>
                <w:noProof/>
                <w:webHidden/>
              </w:rPr>
              <w:fldChar w:fldCharType="begin"/>
            </w:r>
            <w:r>
              <w:rPr>
                <w:noProof/>
                <w:webHidden/>
              </w:rPr>
              <w:instrText xml:space="preserve"> PAGEREF _Toc203983937 \h </w:instrText>
            </w:r>
            <w:r>
              <w:rPr>
                <w:noProof/>
                <w:webHidden/>
              </w:rPr>
            </w:r>
            <w:r>
              <w:rPr>
                <w:noProof/>
                <w:webHidden/>
              </w:rPr>
              <w:fldChar w:fldCharType="separate"/>
            </w:r>
            <w:r>
              <w:rPr>
                <w:noProof/>
                <w:webHidden/>
              </w:rPr>
              <w:t>7</w:t>
            </w:r>
            <w:r>
              <w:rPr>
                <w:noProof/>
                <w:webHidden/>
              </w:rPr>
              <w:fldChar w:fldCharType="end"/>
            </w:r>
          </w:hyperlink>
        </w:p>
        <w:p w14:paraId="0777DEA3" w14:textId="424B9179" w:rsidR="0003264A" w:rsidRDefault="0003264A">
          <w:pPr>
            <w:pStyle w:val="TOC2"/>
            <w:ind w:left="154"/>
            <w:rPr>
              <w:rFonts w:eastAsiaTheme="minorEastAsia"/>
              <w:b w:val="0"/>
              <w:bCs w:val="0"/>
              <w:noProof/>
              <w:sz w:val="24"/>
              <w:szCs w:val="24"/>
              <w14:ligatures w14:val="standardContextual"/>
            </w:rPr>
          </w:pPr>
          <w:hyperlink w:anchor="_Toc203983938" w:history="1">
            <w:r w:rsidRPr="007757F3">
              <w:rPr>
                <w:rStyle w:val="Hyperlink"/>
                <w:rFonts w:asciiTheme="majorHAnsi" w:eastAsia="Batang" w:hAnsiTheme="majorHAnsi"/>
                <w:noProof/>
              </w:rPr>
              <w:t>2.1</w:t>
            </w:r>
            <w:r>
              <w:rPr>
                <w:rFonts w:eastAsiaTheme="minorEastAsia"/>
                <w:b w:val="0"/>
                <w:bCs w:val="0"/>
                <w:noProof/>
                <w:sz w:val="24"/>
                <w:szCs w:val="24"/>
                <w14:ligatures w14:val="standardContextual"/>
              </w:rPr>
              <w:tab/>
            </w:r>
            <w:r w:rsidRPr="007757F3">
              <w:rPr>
                <w:rStyle w:val="Hyperlink"/>
                <w:noProof/>
              </w:rPr>
              <w:t>Main Screen</w:t>
            </w:r>
            <w:r>
              <w:rPr>
                <w:noProof/>
                <w:webHidden/>
              </w:rPr>
              <w:tab/>
            </w:r>
            <w:r>
              <w:rPr>
                <w:noProof/>
                <w:webHidden/>
              </w:rPr>
              <w:fldChar w:fldCharType="begin"/>
            </w:r>
            <w:r>
              <w:rPr>
                <w:noProof/>
                <w:webHidden/>
              </w:rPr>
              <w:instrText xml:space="preserve"> PAGEREF _Toc203983938 \h </w:instrText>
            </w:r>
            <w:r>
              <w:rPr>
                <w:noProof/>
                <w:webHidden/>
              </w:rPr>
            </w:r>
            <w:r>
              <w:rPr>
                <w:noProof/>
                <w:webHidden/>
              </w:rPr>
              <w:fldChar w:fldCharType="separate"/>
            </w:r>
            <w:r>
              <w:rPr>
                <w:noProof/>
                <w:webHidden/>
              </w:rPr>
              <w:t>7</w:t>
            </w:r>
            <w:r>
              <w:rPr>
                <w:noProof/>
                <w:webHidden/>
              </w:rPr>
              <w:fldChar w:fldCharType="end"/>
            </w:r>
          </w:hyperlink>
        </w:p>
        <w:p w14:paraId="1CA4B6F5" w14:textId="2DF7AEB5"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39" w:history="1">
            <w:r w:rsidRPr="007757F3">
              <w:rPr>
                <w:rStyle w:val="Hyperlink"/>
                <w:noProof/>
              </w:rPr>
              <w:t>2.1.1</w:t>
            </w:r>
            <w:r>
              <w:rPr>
                <w:rFonts w:eastAsiaTheme="minorEastAsia"/>
                <w:noProof/>
                <w:sz w:val="24"/>
                <w:szCs w:val="24"/>
                <w14:ligatures w14:val="standardContextual"/>
              </w:rPr>
              <w:tab/>
            </w:r>
            <w:r w:rsidRPr="007757F3">
              <w:rPr>
                <w:rStyle w:val="Hyperlink"/>
                <w:noProof/>
              </w:rPr>
              <w:t>Header Bar</w:t>
            </w:r>
            <w:r>
              <w:rPr>
                <w:noProof/>
                <w:webHidden/>
              </w:rPr>
              <w:tab/>
            </w:r>
            <w:r>
              <w:rPr>
                <w:noProof/>
                <w:webHidden/>
              </w:rPr>
              <w:fldChar w:fldCharType="begin"/>
            </w:r>
            <w:r>
              <w:rPr>
                <w:noProof/>
                <w:webHidden/>
              </w:rPr>
              <w:instrText xml:space="preserve"> PAGEREF _Toc203983939 \h </w:instrText>
            </w:r>
            <w:r>
              <w:rPr>
                <w:noProof/>
                <w:webHidden/>
              </w:rPr>
            </w:r>
            <w:r>
              <w:rPr>
                <w:noProof/>
                <w:webHidden/>
              </w:rPr>
              <w:fldChar w:fldCharType="separate"/>
            </w:r>
            <w:r>
              <w:rPr>
                <w:noProof/>
                <w:webHidden/>
              </w:rPr>
              <w:t>7</w:t>
            </w:r>
            <w:r>
              <w:rPr>
                <w:noProof/>
                <w:webHidden/>
              </w:rPr>
              <w:fldChar w:fldCharType="end"/>
            </w:r>
          </w:hyperlink>
        </w:p>
        <w:p w14:paraId="760BA121" w14:textId="45F93270"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40" w:history="1">
            <w:r w:rsidRPr="007757F3">
              <w:rPr>
                <w:rStyle w:val="Hyperlink"/>
                <w:noProof/>
              </w:rPr>
              <w:t>2.1.2</w:t>
            </w:r>
            <w:r>
              <w:rPr>
                <w:rFonts w:eastAsiaTheme="minorEastAsia"/>
                <w:noProof/>
                <w:sz w:val="24"/>
                <w:szCs w:val="24"/>
                <w14:ligatures w14:val="standardContextual"/>
              </w:rPr>
              <w:tab/>
            </w:r>
            <w:r w:rsidRPr="007757F3">
              <w:rPr>
                <w:rStyle w:val="Hyperlink"/>
                <w:noProof/>
              </w:rPr>
              <w:t>Login Panel</w:t>
            </w:r>
            <w:r>
              <w:rPr>
                <w:noProof/>
                <w:webHidden/>
              </w:rPr>
              <w:tab/>
            </w:r>
            <w:r>
              <w:rPr>
                <w:noProof/>
                <w:webHidden/>
              </w:rPr>
              <w:fldChar w:fldCharType="begin"/>
            </w:r>
            <w:r>
              <w:rPr>
                <w:noProof/>
                <w:webHidden/>
              </w:rPr>
              <w:instrText xml:space="preserve"> PAGEREF _Toc203983940 \h </w:instrText>
            </w:r>
            <w:r>
              <w:rPr>
                <w:noProof/>
                <w:webHidden/>
              </w:rPr>
            </w:r>
            <w:r>
              <w:rPr>
                <w:noProof/>
                <w:webHidden/>
              </w:rPr>
              <w:fldChar w:fldCharType="separate"/>
            </w:r>
            <w:r>
              <w:rPr>
                <w:noProof/>
                <w:webHidden/>
              </w:rPr>
              <w:t>8</w:t>
            </w:r>
            <w:r>
              <w:rPr>
                <w:noProof/>
                <w:webHidden/>
              </w:rPr>
              <w:fldChar w:fldCharType="end"/>
            </w:r>
          </w:hyperlink>
        </w:p>
        <w:p w14:paraId="37315DCF" w14:textId="1BF11CFF"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41" w:history="1">
            <w:r w:rsidRPr="007757F3">
              <w:rPr>
                <w:rStyle w:val="Hyperlink"/>
                <w:noProof/>
              </w:rPr>
              <w:t>2.1.3</w:t>
            </w:r>
            <w:r>
              <w:rPr>
                <w:rFonts w:eastAsiaTheme="minorEastAsia"/>
                <w:noProof/>
                <w:sz w:val="24"/>
                <w:szCs w:val="24"/>
                <w14:ligatures w14:val="standardContextual"/>
              </w:rPr>
              <w:tab/>
            </w:r>
            <w:r w:rsidRPr="007757F3">
              <w:rPr>
                <w:rStyle w:val="Hyperlink"/>
                <w:noProof/>
              </w:rPr>
              <w:t>Chamber Monitoring Area</w:t>
            </w:r>
            <w:r>
              <w:rPr>
                <w:noProof/>
                <w:webHidden/>
              </w:rPr>
              <w:tab/>
            </w:r>
            <w:r>
              <w:rPr>
                <w:noProof/>
                <w:webHidden/>
              </w:rPr>
              <w:fldChar w:fldCharType="begin"/>
            </w:r>
            <w:r>
              <w:rPr>
                <w:noProof/>
                <w:webHidden/>
              </w:rPr>
              <w:instrText xml:space="preserve"> PAGEREF _Toc203983941 \h </w:instrText>
            </w:r>
            <w:r>
              <w:rPr>
                <w:noProof/>
                <w:webHidden/>
              </w:rPr>
            </w:r>
            <w:r>
              <w:rPr>
                <w:noProof/>
                <w:webHidden/>
              </w:rPr>
              <w:fldChar w:fldCharType="separate"/>
            </w:r>
            <w:r>
              <w:rPr>
                <w:noProof/>
                <w:webHidden/>
              </w:rPr>
              <w:t>8</w:t>
            </w:r>
            <w:r>
              <w:rPr>
                <w:noProof/>
                <w:webHidden/>
              </w:rPr>
              <w:fldChar w:fldCharType="end"/>
            </w:r>
          </w:hyperlink>
        </w:p>
        <w:p w14:paraId="7BE89A8C" w14:textId="0510893E"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42" w:history="1">
            <w:r w:rsidRPr="007757F3">
              <w:rPr>
                <w:rStyle w:val="Hyperlink"/>
                <w:noProof/>
              </w:rPr>
              <w:t>2.1.4</w:t>
            </w:r>
            <w:r>
              <w:rPr>
                <w:rFonts w:eastAsiaTheme="minorEastAsia"/>
                <w:noProof/>
                <w:sz w:val="24"/>
                <w:szCs w:val="24"/>
                <w14:ligatures w14:val="standardContextual"/>
              </w:rPr>
              <w:tab/>
            </w:r>
            <w:r w:rsidRPr="007757F3">
              <w:rPr>
                <w:rStyle w:val="Hyperlink"/>
                <w:noProof/>
              </w:rPr>
              <w:t>Main Menu Bar</w:t>
            </w:r>
            <w:r>
              <w:rPr>
                <w:noProof/>
                <w:webHidden/>
              </w:rPr>
              <w:tab/>
            </w:r>
            <w:r>
              <w:rPr>
                <w:noProof/>
                <w:webHidden/>
              </w:rPr>
              <w:fldChar w:fldCharType="begin"/>
            </w:r>
            <w:r>
              <w:rPr>
                <w:noProof/>
                <w:webHidden/>
              </w:rPr>
              <w:instrText xml:space="preserve"> PAGEREF _Toc203983942 \h </w:instrText>
            </w:r>
            <w:r>
              <w:rPr>
                <w:noProof/>
                <w:webHidden/>
              </w:rPr>
            </w:r>
            <w:r>
              <w:rPr>
                <w:noProof/>
                <w:webHidden/>
              </w:rPr>
              <w:fldChar w:fldCharType="separate"/>
            </w:r>
            <w:r>
              <w:rPr>
                <w:noProof/>
                <w:webHidden/>
              </w:rPr>
              <w:t>10</w:t>
            </w:r>
            <w:r>
              <w:rPr>
                <w:noProof/>
                <w:webHidden/>
              </w:rPr>
              <w:fldChar w:fldCharType="end"/>
            </w:r>
          </w:hyperlink>
        </w:p>
        <w:p w14:paraId="257DF096" w14:textId="60037BB5" w:rsidR="0003264A" w:rsidRDefault="0003264A">
          <w:pPr>
            <w:pStyle w:val="TOC2"/>
            <w:ind w:left="154"/>
            <w:rPr>
              <w:rFonts w:eastAsiaTheme="minorEastAsia"/>
              <w:b w:val="0"/>
              <w:bCs w:val="0"/>
              <w:noProof/>
              <w:sz w:val="24"/>
              <w:szCs w:val="24"/>
              <w14:ligatures w14:val="standardContextual"/>
            </w:rPr>
          </w:pPr>
          <w:hyperlink w:anchor="_Toc203983943" w:history="1">
            <w:r w:rsidRPr="007757F3">
              <w:rPr>
                <w:rStyle w:val="Hyperlink"/>
                <w:rFonts w:asciiTheme="majorHAnsi" w:eastAsia="Batang" w:hAnsiTheme="majorHAnsi"/>
                <w:noProof/>
              </w:rPr>
              <w:t>2.2</w:t>
            </w:r>
            <w:r>
              <w:rPr>
                <w:rFonts w:eastAsiaTheme="minorEastAsia"/>
                <w:b w:val="0"/>
                <w:bCs w:val="0"/>
                <w:noProof/>
                <w:sz w:val="24"/>
                <w:szCs w:val="24"/>
                <w14:ligatures w14:val="standardContextual"/>
              </w:rPr>
              <w:tab/>
            </w:r>
            <w:r w:rsidRPr="007757F3">
              <w:rPr>
                <w:rStyle w:val="Hyperlink"/>
                <w:noProof/>
              </w:rPr>
              <w:t>Report Screen</w:t>
            </w:r>
            <w:r>
              <w:rPr>
                <w:noProof/>
                <w:webHidden/>
              </w:rPr>
              <w:tab/>
            </w:r>
            <w:r>
              <w:rPr>
                <w:noProof/>
                <w:webHidden/>
              </w:rPr>
              <w:fldChar w:fldCharType="begin"/>
            </w:r>
            <w:r>
              <w:rPr>
                <w:noProof/>
                <w:webHidden/>
              </w:rPr>
              <w:instrText xml:space="preserve"> PAGEREF _Toc203983943 \h </w:instrText>
            </w:r>
            <w:r>
              <w:rPr>
                <w:noProof/>
                <w:webHidden/>
              </w:rPr>
            </w:r>
            <w:r>
              <w:rPr>
                <w:noProof/>
                <w:webHidden/>
              </w:rPr>
              <w:fldChar w:fldCharType="separate"/>
            </w:r>
            <w:r>
              <w:rPr>
                <w:noProof/>
                <w:webHidden/>
              </w:rPr>
              <w:t>11</w:t>
            </w:r>
            <w:r>
              <w:rPr>
                <w:noProof/>
                <w:webHidden/>
              </w:rPr>
              <w:fldChar w:fldCharType="end"/>
            </w:r>
          </w:hyperlink>
        </w:p>
        <w:p w14:paraId="6B836A8E" w14:textId="2F188267"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44" w:history="1">
            <w:r w:rsidRPr="007757F3">
              <w:rPr>
                <w:rStyle w:val="Hyperlink"/>
                <w:noProof/>
              </w:rPr>
              <w:t>2.2.1</w:t>
            </w:r>
            <w:r>
              <w:rPr>
                <w:rFonts w:eastAsiaTheme="minorEastAsia"/>
                <w:noProof/>
                <w:sz w:val="24"/>
                <w:szCs w:val="24"/>
                <w14:ligatures w14:val="standardContextual"/>
              </w:rPr>
              <w:tab/>
            </w:r>
            <w:r w:rsidRPr="007757F3">
              <w:rPr>
                <w:rStyle w:val="Hyperlink"/>
                <w:noProof/>
              </w:rPr>
              <w:t>Work Report Screen</w:t>
            </w:r>
            <w:r>
              <w:rPr>
                <w:noProof/>
                <w:webHidden/>
              </w:rPr>
              <w:tab/>
            </w:r>
            <w:r>
              <w:rPr>
                <w:noProof/>
                <w:webHidden/>
              </w:rPr>
              <w:fldChar w:fldCharType="begin"/>
            </w:r>
            <w:r>
              <w:rPr>
                <w:noProof/>
                <w:webHidden/>
              </w:rPr>
              <w:instrText xml:space="preserve"> PAGEREF _Toc203983944 \h </w:instrText>
            </w:r>
            <w:r>
              <w:rPr>
                <w:noProof/>
                <w:webHidden/>
              </w:rPr>
            </w:r>
            <w:r>
              <w:rPr>
                <w:noProof/>
                <w:webHidden/>
              </w:rPr>
              <w:fldChar w:fldCharType="separate"/>
            </w:r>
            <w:r>
              <w:rPr>
                <w:noProof/>
                <w:webHidden/>
              </w:rPr>
              <w:t>12</w:t>
            </w:r>
            <w:r>
              <w:rPr>
                <w:noProof/>
                <w:webHidden/>
              </w:rPr>
              <w:fldChar w:fldCharType="end"/>
            </w:r>
          </w:hyperlink>
        </w:p>
        <w:p w14:paraId="2B9BAF0A" w14:textId="20B735AE"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45" w:history="1">
            <w:r w:rsidRPr="007757F3">
              <w:rPr>
                <w:rStyle w:val="Hyperlink"/>
                <w:noProof/>
              </w:rPr>
              <w:t>2.2.2</w:t>
            </w:r>
            <w:r>
              <w:rPr>
                <w:rFonts w:eastAsiaTheme="minorEastAsia"/>
                <w:noProof/>
                <w:sz w:val="24"/>
                <w:szCs w:val="24"/>
                <w14:ligatures w14:val="standardContextual"/>
              </w:rPr>
              <w:tab/>
            </w:r>
            <w:r w:rsidRPr="007757F3">
              <w:rPr>
                <w:rStyle w:val="Hyperlink"/>
                <w:noProof/>
              </w:rPr>
              <w:t>Log Report Screen</w:t>
            </w:r>
            <w:r>
              <w:rPr>
                <w:noProof/>
                <w:webHidden/>
              </w:rPr>
              <w:tab/>
            </w:r>
            <w:r>
              <w:rPr>
                <w:noProof/>
                <w:webHidden/>
              </w:rPr>
              <w:fldChar w:fldCharType="begin"/>
            </w:r>
            <w:r>
              <w:rPr>
                <w:noProof/>
                <w:webHidden/>
              </w:rPr>
              <w:instrText xml:space="preserve"> PAGEREF _Toc203983945 \h </w:instrText>
            </w:r>
            <w:r>
              <w:rPr>
                <w:noProof/>
                <w:webHidden/>
              </w:rPr>
            </w:r>
            <w:r>
              <w:rPr>
                <w:noProof/>
                <w:webHidden/>
              </w:rPr>
              <w:fldChar w:fldCharType="separate"/>
            </w:r>
            <w:r>
              <w:rPr>
                <w:noProof/>
                <w:webHidden/>
              </w:rPr>
              <w:t>15</w:t>
            </w:r>
            <w:r>
              <w:rPr>
                <w:noProof/>
                <w:webHidden/>
              </w:rPr>
              <w:fldChar w:fldCharType="end"/>
            </w:r>
          </w:hyperlink>
        </w:p>
        <w:p w14:paraId="0E96EA61" w14:textId="3F9E3939" w:rsidR="0003264A" w:rsidRDefault="0003264A">
          <w:pPr>
            <w:pStyle w:val="TOC2"/>
            <w:ind w:left="154"/>
            <w:rPr>
              <w:rFonts w:eastAsiaTheme="minorEastAsia"/>
              <w:b w:val="0"/>
              <w:bCs w:val="0"/>
              <w:noProof/>
              <w:sz w:val="24"/>
              <w:szCs w:val="24"/>
              <w14:ligatures w14:val="standardContextual"/>
            </w:rPr>
          </w:pPr>
          <w:hyperlink w:anchor="_Toc203983946" w:history="1">
            <w:r w:rsidRPr="007757F3">
              <w:rPr>
                <w:rStyle w:val="Hyperlink"/>
                <w:rFonts w:asciiTheme="majorHAnsi" w:eastAsia="Batang" w:hAnsiTheme="majorHAnsi"/>
                <w:noProof/>
              </w:rPr>
              <w:t>2.3</w:t>
            </w:r>
            <w:r>
              <w:rPr>
                <w:rFonts w:eastAsiaTheme="minorEastAsia"/>
                <w:b w:val="0"/>
                <w:bCs w:val="0"/>
                <w:noProof/>
                <w:sz w:val="24"/>
                <w:szCs w:val="24"/>
                <w14:ligatures w14:val="standardContextual"/>
              </w:rPr>
              <w:tab/>
            </w:r>
            <w:r w:rsidRPr="007757F3">
              <w:rPr>
                <w:rStyle w:val="Hyperlink"/>
                <w:noProof/>
              </w:rPr>
              <w:t>IO Check Screen</w:t>
            </w:r>
            <w:r>
              <w:rPr>
                <w:noProof/>
                <w:webHidden/>
              </w:rPr>
              <w:tab/>
            </w:r>
            <w:r>
              <w:rPr>
                <w:noProof/>
                <w:webHidden/>
              </w:rPr>
              <w:fldChar w:fldCharType="begin"/>
            </w:r>
            <w:r>
              <w:rPr>
                <w:noProof/>
                <w:webHidden/>
              </w:rPr>
              <w:instrText xml:space="preserve"> PAGEREF _Toc203983946 \h </w:instrText>
            </w:r>
            <w:r>
              <w:rPr>
                <w:noProof/>
                <w:webHidden/>
              </w:rPr>
            </w:r>
            <w:r>
              <w:rPr>
                <w:noProof/>
                <w:webHidden/>
              </w:rPr>
              <w:fldChar w:fldCharType="separate"/>
            </w:r>
            <w:r>
              <w:rPr>
                <w:noProof/>
                <w:webHidden/>
              </w:rPr>
              <w:t>17</w:t>
            </w:r>
            <w:r>
              <w:rPr>
                <w:noProof/>
                <w:webHidden/>
              </w:rPr>
              <w:fldChar w:fldCharType="end"/>
            </w:r>
          </w:hyperlink>
        </w:p>
        <w:p w14:paraId="4EAA3340" w14:textId="59439288"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47" w:history="1">
            <w:r w:rsidRPr="007757F3">
              <w:rPr>
                <w:rStyle w:val="Hyperlink"/>
                <w:noProof/>
              </w:rPr>
              <w:t>2.3.1</w:t>
            </w:r>
            <w:r>
              <w:rPr>
                <w:rFonts w:eastAsiaTheme="minorEastAsia"/>
                <w:noProof/>
                <w:sz w:val="24"/>
                <w:szCs w:val="24"/>
                <w14:ligatures w14:val="standardContextual"/>
              </w:rPr>
              <w:tab/>
            </w:r>
            <w:r w:rsidRPr="007757F3">
              <w:rPr>
                <w:rStyle w:val="Hyperlink"/>
                <w:noProof/>
              </w:rPr>
              <w:t>Input Signal Table</w:t>
            </w:r>
            <w:r>
              <w:rPr>
                <w:noProof/>
                <w:webHidden/>
              </w:rPr>
              <w:tab/>
            </w:r>
            <w:r>
              <w:rPr>
                <w:noProof/>
                <w:webHidden/>
              </w:rPr>
              <w:fldChar w:fldCharType="begin"/>
            </w:r>
            <w:r>
              <w:rPr>
                <w:noProof/>
                <w:webHidden/>
              </w:rPr>
              <w:instrText xml:space="preserve"> PAGEREF _Toc203983947 \h </w:instrText>
            </w:r>
            <w:r>
              <w:rPr>
                <w:noProof/>
                <w:webHidden/>
              </w:rPr>
            </w:r>
            <w:r>
              <w:rPr>
                <w:noProof/>
                <w:webHidden/>
              </w:rPr>
              <w:fldChar w:fldCharType="separate"/>
            </w:r>
            <w:r>
              <w:rPr>
                <w:noProof/>
                <w:webHidden/>
              </w:rPr>
              <w:t>18</w:t>
            </w:r>
            <w:r>
              <w:rPr>
                <w:noProof/>
                <w:webHidden/>
              </w:rPr>
              <w:fldChar w:fldCharType="end"/>
            </w:r>
          </w:hyperlink>
        </w:p>
        <w:p w14:paraId="727CF7F0" w14:textId="0C1156FB"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48" w:history="1">
            <w:r w:rsidRPr="007757F3">
              <w:rPr>
                <w:rStyle w:val="Hyperlink"/>
                <w:noProof/>
              </w:rPr>
              <w:t>2.3.2</w:t>
            </w:r>
            <w:r>
              <w:rPr>
                <w:rFonts w:eastAsiaTheme="minorEastAsia"/>
                <w:noProof/>
                <w:sz w:val="24"/>
                <w:szCs w:val="24"/>
                <w14:ligatures w14:val="standardContextual"/>
              </w:rPr>
              <w:tab/>
            </w:r>
            <w:r w:rsidRPr="007757F3">
              <w:rPr>
                <w:rStyle w:val="Hyperlink"/>
                <w:noProof/>
              </w:rPr>
              <w:t>Output Signal Table</w:t>
            </w:r>
            <w:r>
              <w:rPr>
                <w:noProof/>
                <w:webHidden/>
              </w:rPr>
              <w:tab/>
            </w:r>
            <w:r>
              <w:rPr>
                <w:noProof/>
                <w:webHidden/>
              </w:rPr>
              <w:fldChar w:fldCharType="begin"/>
            </w:r>
            <w:r>
              <w:rPr>
                <w:noProof/>
                <w:webHidden/>
              </w:rPr>
              <w:instrText xml:space="preserve"> PAGEREF _Toc203983948 \h </w:instrText>
            </w:r>
            <w:r>
              <w:rPr>
                <w:noProof/>
                <w:webHidden/>
              </w:rPr>
            </w:r>
            <w:r>
              <w:rPr>
                <w:noProof/>
                <w:webHidden/>
              </w:rPr>
              <w:fldChar w:fldCharType="separate"/>
            </w:r>
            <w:r>
              <w:rPr>
                <w:noProof/>
                <w:webHidden/>
              </w:rPr>
              <w:t>19</w:t>
            </w:r>
            <w:r>
              <w:rPr>
                <w:noProof/>
                <w:webHidden/>
              </w:rPr>
              <w:fldChar w:fldCharType="end"/>
            </w:r>
          </w:hyperlink>
        </w:p>
        <w:p w14:paraId="3F409C49" w14:textId="6E7B6AA5" w:rsidR="0003264A" w:rsidRDefault="0003264A">
          <w:pPr>
            <w:pStyle w:val="TOC2"/>
            <w:ind w:left="154"/>
            <w:rPr>
              <w:rFonts w:eastAsiaTheme="minorEastAsia"/>
              <w:b w:val="0"/>
              <w:bCs w:val="0"/>
              <w:noProof/>
              <w:sz w:val="24"/>
              <w:szCs w:val="24"/>
              <w14:ligatures w14:val="standardContextual"/>
            </w:rPr>
          </w:pPr>
          <w:hyperlink w:anchor="_Toc203983949" w:history="1">
            <w:r w:rsidRPr="007757F3">
              <w:rPr>
                <w:rStyle w:val="Hyperlink"/>
                <w:rFonts w:asciiTheme="majorHAnsi" w:eastAsia="Batang" w:hAnsiTheme="majorHAnsi"/>
                <w:noProof/>
              </w:rPr>
              <w:t>2.4</w:t>
            </w:r>
            <w:r>
              <w:rPr>
                <w:rFonts w:eastAsiaTheme="minorEastAsia"/>
                <w:b w:val="0"/>
                <w:bCs w:val="0"/>
                <w:noProof/>
                <w:sz w:val="24"/>
                <w:szCs w:val="24"/>
                <w14:ligatures w14:val="standardContextual"/>
              </w:rPr>
              <w:tab/>
            </w:r>
            <w:r w:rsidRPr="007757F3">
              <w:rPr>
                <w:rStyle w:val="Hyperlink"/>
                <w:noProof/>
              </w:rPr>
              <w:t>Setting Screen</w:t>
            </w:r>
            <w:r>
              <w:rPr>
                <w:noProof/>
                <w:webHidden/>
              </w:rPr>
              <w:tab/>
            </w:r>
            <w:r>
              <w:rPr>
                <w:noProof/>
                <w:webHidden/>
              </w:rPr>
              <w:fldChar w:fldCharType="begin"/>
            </w:r>
            <w:r>
              <w:rPr>
                <w:noProof/>
                <w:webHidden/>
              </w:rPr>
              <w:instrText xml:space="preserve"> PAGEREF _Toc203983949 \h </w:instrText>
            </w:r>
            <w:r>
              <w:rPr>
                <w:noProof/>
                <w:webHidden/>
              </w:rPr>
            </w:r>
            <w:r>
              <w:rPr>
                <w:noProof/>
                <w:webHidden/>
              </w:rPr>
              <w:fldChar w:fldCharType="separate"/>
            </w:r>
            <w:r>
              <w:rPr>
                <w:noProof/>
                <w:webHidden/>
              </w:rPr>
              <w:t>20</w:t>
            </w:r>
            <w:r>
              <w:rPr>
                <w:noProof/>
                <w:webHidden/>
              </w:rPr>
              <w:fldChar w:fldCharType="end"/>
            </w:r>
          </w:hyperlink>
        </w:p>
        <w:p w14:paraId="2CB87E27" w14:textId="7F298021"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50" w:history="1">
            <w:r w:rsidRPr="007757F3">
              <w:rPr>
                <w:rStyle w:val="Hyperlink"/>
                <w:noProof/>
              </w:rPr>
              <w:t>2.4.1</w:t>
            </w:r>
            <w:r>
              <w:rPr>
                <w:rFonts w:eastAsiaTheme="minorEastAsia"/>
                <w:noProof/>
                <w:sz w:val="24"/>
                <w:szCs w:val="24"/>
                <w14:ligatures w14:val="standardContextual"/>
              </w:rPr>
              <w:tab/>
            </w:r>
            <w:r w:rsidRPr="007757F3">
              <w:rPr>
                <w:rStyle w:val="Hyperlink"/>
                <w:noProof/>
              </w:rPr>
              <w:t>System Setting Screen</w:t>
            </w:r>
            <w:r>
              <w:rPr>
                <w:noProof/>
                <w:webHidden/>
              </w:rPr>
              <w:tab/>
            </w:r>
            <w:r>
              <w:rPr>
                <w:noProof/>
                <w:webHidden/>
              </w:rPr>
              <w:fldChar w:fldCharType="begin"/>
            </w:r>
            <w:r>
              <w:rPr>
                <w:noProof/>
                <w:webHidden/>
              </w:rPr>
              <w:instrText xml:space="preserve"> PAGEREF _Toc203983950 \h </w:instrText>
            </w:r>
            <w:r>
              <w:rPr>
                <w:noProof/>
                <w:webHidden/>
              </w:rPr>
            </w:r>
            <w:r>
              <w:rPr>
                <w:noProof/>
                <w:webHidden/>
              </w:rPr>
              <w:fldChar w:fldCharType="separate"/>
            </w:r>
            <w:r>
              <w:rPr>
                <w:noProof/>
                <w:webHidden/>
              </w:rPr>
              <w:t>20</w:t>
            </w:r>
            <w:r>
              <w:rPr>
                <w:noProof/>
                <w:webHidden/>
              </w:rPr>
              <w:fldChar w:fldCharType="end"/>
            </w:r>
          </w:hyperlink>
        </w:p>
        <w:p w14:paraId="3CCC6BA5" w14:textId="49A73C6A"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51" w:history="1">
            <w:r w:rsidRPr="007757F3">
              <w:rPr>
                <w:rStyle w:val="Hyperlink"/>
                <w:noProof/>
              </w:rPr>
              <w:t>2.4.2</w:t>
            </w:r>
            <w:r>
              <w:rPr>
                <w:rFonts w:eastAsiaTheme="minorEastAsia"/>
                <w:noProof/>
                <w:sz w:val="24"/>
                <w:szCs w:val="24"/>
                <w14:ligatures w14:val="standardContextual"/>
              </w:rPr>
              <w:tab/>
            </w:r>
            <w:r w:rsidRPr="007757F3">
              <w:rPr>
                <w:rStyle w:val="Hyperlink"/>
                <w:noProof/>
              </w:rPr>
              <w:t>Chamber Setting Screen</w:t>
            </w:r>
            <w:r>
              <w:rPr>
                <w:noProof/>
                <w:webHidden/>
              </w:rPr>
              <w:tab/>
            </w:r>
            <w:r>
              <w:rPr>
                <w:noProof/>
                <w:webHidden/>
              </w:rPr>
              <w:fldChar w:fldCharType="begin"/>
            </w:r>
            <w:r>
              <w:rPr>
                <w:noProof/>
                <w:webHidden/>
              </w:rPr>
              <w:instrText xml:space="preserve"> PAGEREF _Toc203983951 \h </w:instrText>
            </w:r>
            <w:r>
              <w:rPr>
                <w:noProof/>
                <w:webHidden/>
              </w:rPr>
            </w:r>
            <w:r>
              <w:rPr>
                <w:noProof/>
                <w:webHidden/>
              </w:rPr>
              <w:fldChar w:fldCharType="separate"/>
            </w:r>
            <w:r>
              <w:rPr>
                <w:noProof/>
                <w:webHidden/>
              </w:rPr>
              <w:t>21</w:t>
            </w:r>
            <w:r>
              <w:rPr>
                <w:noProof/>
                <w:webHidden/>
              </w:rPr>
              <w:fldChar w:fldCharType="end"/>
            </w:r>
          </w:hyperlink>
        </w:p>
        <w:p w14:paraId="094A6BBE" w14:textId="73DC8FC3"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52" w:history="1">
            <w:r w:rsidRPr="007757F3">
              <w:rPr>
                <w:rStyle w:val="Hyperlink"/>
                <w:noProof/>
              </w:rPr>
              <w:t>2.4.3</w:t>
            </w:r>
            <w:r>
              <w:rPr>
                <w:rFonts w:eastAsiaTheme="minorEastAsia"/>
                <w:noProof/>
                <w:sz w:val="24"/>
                <w:szCs w:val="24"/>
                <w14:ligatures w14:val="standardContextual"/>
              </w:rPr>
              <w:tab/>
            </w:r>
            <w:r w:rsidRPr="007757F3">
              <w:rPr>
                <w:rStyle w:val="Hyperlink"/>
                <w:noProof/>
              </w:rPr>
              <w:t>Pattern Setting Screen</w:t>
            </w:r>
            <w:r>
              <w:rPr>
                <w:noProof/>
                <w:webHidden/>
              </w:rPr>
              <w:tab/>
            </w:r>
            <w:r>
              <w:rPr>
                <w:noProof/>
                <w:webHidden/>
              </w:rPr>
              <w:fldChar w:fldCharType="begin"/>
            </w:r>
            <w:r>
              <w:rPr>
                <w:noProof/>
                <w:webHidden/>
              </w:rPr>
              <w:instrText xml:space="preserve"> PAGEREF _Toc203983952 \h </w:instrText>
            </w:r>
            <w:r>
              <w:rPr>
                <w:noProof/>
                <w:webHidden/>
              </w:rPr>
            </w:r>
            <w:r>
              <w:rPr>
                <w:noProof/>
                <w:webHidden/>
              </w:rPr>
              <w:fldChar w:fldCharType="separate"/>
            </w:r>
            <w:r>
              <w:rPr>
                <w:noProof/>
                <w:webHidden/>
              </w:rPr>
              <w:t>24</w:t>
            </w:r>
            <w:r>
              <w:rPr>
                <w:noProof/>
                <w:webHidden/>
              </w:rPr>
              <w:fldChar w:fldCharType="end"/>
            </w:r>
          </w:hyperlink>
        </w:p>
        <w:p w14:paraId="0714007D" w14:textId="5EE50B7D"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53" w:history="1">
            <w:r w:rsidRPr="007757F3">
              <w:rPr>
                <w:rStyle w:val="Hyperlink"/>
                <w:noProof/>
              </w:rPr>
              <w:t>2.4.4</w:t>
            </w:r>
            <w:r>
              <w:rPr>
                <w:rFonts w:eastAsiaTheme="minorEastAsia"/>
                <w:noProof/>
                <w:sz w:val="24"/>
                <w:szCs w:val="24"/>
                <w14:ligatures w14:val="standardContextual"/>
              </w:rPr>
              <w:tab/>
            </w:r>
            <w:r w:rsidRPr="007757F3">
              <w:rPr>
                <w:rStyle w:val="Hyperlink"/>
                <w:noProof/>
              </w:rPr>
              <w:t>Alarm Setup Screen</w:t>
            </w:r>
            <w:r>
              <w:rPr>
                <w:noProof/>
                <w:webHidden/>
              </w:rPr>
              <w:tab/>
            </w:r>
            <w:r>
              <w:rPr>
                <w:noProof/>
                <w:webHidden/>
              </w:rPr>
              <w:fldChar w:fldCharType="begin"/>
            </w:r>
            <w:r>
              <w:rPr>
                <w:noProof/>
                <w:webHidden/>
              </w:rPr>
              <w:instrText xml:space="preserve"> PAGEREF _Toc203983953 \h </w:instrText>
            </w:r>
            <w:r>
              <w:rPr>
                <w:noProof/>
                <w:webHidden/>
              </w:rPr>
            </w:r>
            <w:r>
              <w:rPr>
                <w:noProof/>
                <w:webHidden/>
              </w:rPr>
              <w:fldChar w:fldCharType="separate"/>
            </w:r>
            <w:r>
              <w:rPr>
                <w:noProof/>
                <w:webHidden/>
              </w:rPr>
              <w:t>27</w:t>
            </w:r>
            <w:r>
              <w:rPr>
                <w:noProof/>
                <w:webHidden/>
              </w:rPr>
              <w:fldChar w:fldCharType="end"/>
            </w:r>
          </w:hyperlink>
        </w:p>
        <w:p w14:paraId="2563722F" w14:textId="20396517" w:rsidR="0003264A" w:rsidRDefault="0003264A">
          <w:pPr>
            <w:pStyle w:val="TOC2"/>
            <w:ind w:left="154"/>
            <w:rPr>
              <w:rFonts w:eastAsiaTheme="minorEastAsia"/>
              <w:b w:val="0"/>
              <w:bCs w:val="0"/>
              <w:noProof/>
              <w:sz w:val="24"/>
              <w:szCs w:val="24"/>
              <w14:ligatures w14:val="standardContextual"/>
            </w:rPr>
          </w:pPr>
          <w:hyperlink w:anchor="_Toc203983954" w:history="1">
            <w:r w:rsidRPr="007757F3">
              <w:rPr>
                <w:rStyle w:val="Hyperlink"/>
                <w:rFonts w:asciiTheme="majorHAnsi" w:eastAsia="Batang" w:hAnsiTheme="majorHAnsi"/>
                <w:noProof/>
              </w:rPr>
              <w:t>2.5</w:t>
            </w:r>
            <w:r>
              <w:rPr>
                <w:rFonts w:eastAsiaTheme="minorEastAsia"/>
                <w:b w:val="0"/>
                <w:bCs w:val="0"/>
                <w:noProof/>
                <w:sz w:val="24"/>
                <w:szCs w:val="24"/>
                <w14:ligatures w14:val="standardContextual"/>
              </w:rPr>
              <w:tab/>
            </w:r>
            <w:r w:rsidRPr="007757F3">
              <w:rPr>
                <w:rStyle w:val="Hyperlink"/>
                <w:noProof/>
              </w:rPr>
              <w:t>Help Screen</w:t>
            </w:r>
            <w:r>
              <w:rPr>
                <w:noProof/>
                <w:webHidden/>
              </w:rPr>
              <w:tab/>
            </w:r>
            <w:r>
              <w:rPr>
                <w:noProof/>
                <w:webHidden/>
              </w:rPr>
              <w:fldChar w:fldCharType="begin"/>
            </w:r>
            <w:r>
              <w:rPr>
                <w:noProof/>
                <w:webHidden/>
              </w:rPr>
              <w:instrText xml:space="preserve"> PAGEREF _Toc203983954 \h </w:instrText>
            </w:r>
            <w:r>
              <w:rPr>
                <w:noProof/>
                <w:webHidden/>
              </w:rPr>
            </w:r>
            <w:r>
              <w:rPr>
                <w:noProof/>
                <w:webHidden/>
              </w:rPr>
              <w:fldChar w:fldCharType="separate"/>
            </w:r>
            <w:r>
              <w:rPr>
                <w:noProof/>
                <w:webHidden/>
              </w:rPr>
              <w:t>30</w:t>
            </w:r>
            <w:r>
              <w:rPr>
                <w:noProof/>
                <w:webHidden/>
              </w:rPr>
              <w:fldChar w:fldCharType="end"/>
            </w:r>
          </w:hyperlink>
        </w:p>
        <w:p w14:paraId="73204672" w14:textId="2A999BA0"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55" w:history="1">
            <w:r w:rsidRPr="007757F3">
              <w:rPr>
                <w:rStyle w:val="Hyperlink"/>
                <w:noProof/>
              </w:rPr>
              <w:t>2.5.1</w:t>
            </w:r>
            <w:r>
              <w:rPr>
                <w:rFonts w:eastAsiaTheme="minorEastAsia"/>
                <w:noProof/>
                <w:sz w:val="24"/>
                <w:szCs w:val="24"/>
                <w14:ligatures w14:val="standardContextual"/>
              </w:rPr>
              <w:tab/>
            </w:r>
            <w:r w:rsidRPr="007757F3">
              <w:rPr>
                <w:rStyle w:val="Hyperlink"/>
                <w:noProof/>
              </w:rPr>
              <w:t>About Screen</w:t>
            </w:r>
            <w:r>
              <w:rPr>
                <w:noProof/>
                <w:webHidden/>
              </w:rPr>
              <w:tab/>
            </w:r>
            <w:r>
              <w:rPr>
                <w:noProof/>
                <w:webHidden/>
              </w:rPr>
              <w:fldChar w:fldCharType="begin"/>
            </w:r>
            <w:r>
              <w:rPr>
                <w:noProof/>
                <w:webHidden/>
              </w:rPr>
              <w:instrText xml:space="preserve"> PAGEREF _Toc203983955 \h </w:instrText>
            </w:r>
            <w:r>
              <w:rPr>
                <w:noProof/>
                <w:webHidden/>
              </w:rPr>
            </w:r>
            <w:r>
              <w:rPr>
                <w:noProof/>
                <w:webHidden/>
              </w:rPr>
              <w:fldChar w:fldCharType="separate"/>
            </w:r>
            <w:r>
              <w:rPr>
                <w:noProof/>
                <w:webHidden/>
              </w:rPr>
              <w:t>30</w:t>
            </w:r>
            <w:r>
              <w:rPr>
                <w:noProof/>
                <w:webHidden/>
              </w:rPr>
              <w:fldChar w:fldCharType="end"/>
            </w:r>
          </w:hyperlink>
        </w:p>
        <w:p w14:paraId="383B674B" w14:textId="46938940" w:rsidR="0003264A" w:rsidRDefault="0003264A">
          <w:pPr>
            <w:pStyle w:val="TOC3"/>
            <w:tabs>
              <w:tab w:val="left" w:pos="1000"/>
              <w:tab w:val="right" w:leader="dot" w:pos="9016"/>
            </w:tabs>
            <w:rPr>
              <w:rFonts w:eastAsiaTheme="minorEastAsia"/>
              <w:noProof/>
              <w:sz w:val="24"/>
              <w:szCs w:val="24"/>
              <w14:ligatures w14:val="standardContextual"/>
            </w:rPr>
          </w:pPr>
          <w:hyperlink w:anchor="_Toc203983956" w:history="1">
            <w:r w:rsidRPr="007757F3">
              <w:rPr>
                <w:rStyle w:val="Hyperlink"/>
                <w:noProof/>
              </w:rPr>
              <w:t>2.5.2</w:t>
            </w:r>
            <w:r>
              <w:rPr>
                <w:rFonts w:eastAsiaTheme="minorEastAsia"/>
                <w:noProof/>
                <w:sz w:val="24"/>
                <w:szCs w:val="24"/>
                <w14:ligatures w14:val="standardContextual"/>
              </w:rPr>
              <w:tab/>
            </w:r>
            <w:r w:rsidRPr="007757F3">
              <w:rPr>
                <w:rStyle w:val="Hyperlink"/>
                <w:noProof/>
              </w:rPr>
              <w:t>Manual View Window</w:t>
            </w:r>
            <w:r>
              <w:rPr>
                <w:noProof/>
                <w:webHidden/>
              </w:rPr>
              <w:tab/>
            </w:r>
            <w:r>
              <w:rPr>
                <w:noProof/>
                <w:webHidden/>
              </w:rPr>
              <w:fldChar w:fldCharType="begin"/>
            </w:r>
            <w:r>
              <w:rPr>
                <w:noProof/>
                <w:webHidden/>
              </w:rPr>
              <w:instrText xml:space="preserve"> PAGEREF _Toc203983956 \h </w:instrText>
            </w:r>
            <w:r>
              <w:rPr>
                <w:noProof/>
                <w:webHidden/>
              </w:rPr>
            </w:r>
            <w:r>
              <w:rPr>
                <w:noProof/>
                <w:webHidden/>
              </w:rPr>
              <w:fldChar w:fldCharType="separate"/>
            </w:r>
            <w:r>
              <w:rPr>
                <w:noProof/>
                <w:webHidden/>
              </w:rPr>
              <w:t>31</w:t>
            </w:r>
            <w:r>
              <w:rPr>
                <w:noProof/>
                <w:webHidden/>
              </w:rPr>
              <w:fldChar w:fldCharType="end"/>
            </w:r>
          </w:hyperlink>
        </w:p>
        <w:p w14:paraId="59F68707" w14:textId="3138F1F0" w:rsidR="0003264A" w:rsidRDefault="0003264A">
          <w:pPr>
            <w:pStyle w:val="TOC1"/>
            <w:tabs>
              <w:tab w:val="left" w:pos="600"/>
              <w:tab w:val="right" w:leader="dot" w:pos="9016"/>
            </w:tabs>
            <w:rPr>
              <w:rFonts w:asciiTheme="minorHAnsi" w:eastAsiaTheme="minorEastAsia"/>
              <w:b w:val="0"/>
              <w:bCs w:val="0"/>
              <w:caps w:val="0"/>
              <w:noProof/>
              <w14:ligatures w14:val="standardContextual"/>
            </w:rPr>
          </w:pPr>
          <w:hyperlink w:anchor="_Toc203983957" w:history="1">
            <w:r w:rsidRPr="007757F3">
              <w:rPr>
                <w:rStyle w:val="Hyperlink"/>
                <w:noProof/>
              </w:rPr>
              <w:t>3.</w:t>
            </w:r>
            <w:r>
              <w:rPr>
                <w:rFonts w:asciiTheme="minorHAnsi" w:eastAsiaTheme="minorEastAsia"/>
                <w:b w:val="0"/>
                <w:bCs w:val="0"/>
                <w:caps w:val="0"/>
                <w:noProof/>
                <w14:ligatures w14:val="standardContextual"/>
              </w:rPr>
              <w:tab/>
            </w:r>
            <w:r w:rsidRPr="007757F3">
              <w:rPr>
                <w:rStyle w:val="Hyperlink"/>
                <w:noProof/>
              </w:rPr>
              <w:t>Trouble Shooting</w:t>
            </w:r>
            <w:r>
              <w:rPr>
                <w:noProof/>
                <w:webHidden/>
              </w:rPr>
              <w:tab/>
            </w:r>
            <w:r>
              <w:rPr>
                <w:noProof/>
                <w:webHidden/>
              </w:rPr>
              <w:fldChar w:fldCharType="begin"/>
            </w:r>
            <w:r>
              <w:rPr>
                <w:noProof/>
                <w:webHidden/>
              </w:rPr>
              <w:instrText xml:space="preserve"> PAGEREF _Toc203983957 \h </w:instrText>
            </w:r>
            <w:r>
              <w:rPr>
                <w:noProof/>
                <w:webHidden/>
              </w:rPr>
            </w:r>
            <w:r>
              <w:rPr>
                <w:noProof/>
                <w:webHidden/>
              </w:rPr>
              <w:fldChar w:fldCharType="separate"/>
            </w:r>
            <w:r>
              <w:rPr>
                <w:noProof/>
                <w:webHidden/>
              </w:rPr>
              <w:t>31</w:t>
            </w:r>
            <w:r>
              <w:rPr>
                <w:noProof/>
                <w:webHidden/>
              </w:rPr>
              <w:fldChar w:fldCharType="end"/>
            </w:r>
          </w:hyperlink>
        </w:p>
        <w:p w14:paraId="61A70F20" w14:textId="44AB6066" w:rsidR="0003264A" w:rsidRDefault="0003264A">
          <w:pPr>
            <w:pStyle w:val="TOC2"/>
            <w:ind w:left="154"/>
            <w:rPr>
              <w:rFonts w:eastAsiaTheme="minorEastAsia"/>
              <w:b w:val="0"/>
              <w:bCs w:val="0"/>
              <w:noProof/>
              <w:sz w:val="24"/>
              <w:szCs w:val="24"/>
              <w14:ligatures w14:val="standardContextual"/>
            </w:rPr>
          </w:pPr>
          <w:hyperlink w:anchor="_Toc203983958" w:history="1">
            <w:r w:rsidRPr="007757F3">
              <w:rPr>
                <w:rStyle w:val="Hyperlink"/>
                <w:rFonts w:asciiTheme="majorHAnsi" w:eastAsia="Batang" w:hAnsiTheme="majorHAnsi"/>
                <w:noProof/>
              </w:rPr>
              <w:t>3.1</w:t>
            </w:r>
            <w:r>
              <w:rPr>
                <w:rFonts w:eastAsiaTheme="minorEastAsia"/>
                <w:b w:val="0"/>
                <w:bCs w:val="0"/>
                <w:noProof/>
                <w:sz w:val="24"/>
                <w:szCs w:val="24"/>
                <w14:ligatures w14:val="standardContextual"/>
              </w:rPr>
              <w:tab/>
            </w:r>
            <w:r w:rsidRPr="007757F3">
              <w:rPr>
                <w:rStyle w:val="Hyperlink"/>
                <w:rFonts w:asciiTheme="majorHAnsi" w:eastAsiaTheme="majorHAnsi" w:hAnsiTheme="majorHAnsi"/>
                <w:noProof/>
              </w:rPr>
              <w:t xml:space="preserve">Alarm </w:t>
            </w:r>
            <w:r w:rsidRPr="007757F3">
              <w:rPr>
                <w:rStyle w:val="Hyperlink"/>
                <w:rFonts w:asciiTheme="majorHAnsi" w:eastAsiaTheme="majorHAnsi" w:hAnsiTheme="majorHAnsi" w:cs="Calibri"/>
                <w:noProof/>
              </w:rPr>
              <w:t>Window</w:t>
            </w:r>
            <w:r>
              <w:rPr>
                <w:noProof/>
                <w:webHidden/>
              </w:rPr>
              <w:tab/>
            </w:r>
            <w:r>
              <w:rPr>
                <w:noProof/>
                <w:webHidden/>
              </w:rPr>
              <w:fldChar w:fldCharType="begin"/>
            </w:r>
            <w:r>
              <w:rPr>
                <w:noProof/>
                <w:webHidden/>
              </w:rPr>
              <w:instrText xml:space="preserve"> PAGEREF _Toc203983958 \h </w:instrText>
            </w:r>
            <w:r>
              <w:rPr>
                <w:noProof/>
                <w:webHidden/>
              </w:rPr>
            </w:r>
            <w:r>
              <w:rPr>
                <w:noProof/>
                <w:webHidden/>
              </w:rPr>
              <w:fldChar w:fldCharType="separate"/>
            </w:r>
            <w:r>
              <w:rPr>
                <w:noProof/>
                <w:webHidden/>
              </w:rPr>
              <w:t>31</w:t>
            </w:r>
            <w:r>
              <w:rPr>
                <w:noProof/>
                <w:webHidden/>
              </w:rPr>
              <w:fldChar w:fldCharType="end"/>
            </w:r>
          </w:hyperlink>
        </w:p>
        <w:p w14:paraId="60FC3AEE" w14:textId="64B36749" w:rsidR="0003264A" w:rsidRDefault="0003264A">
          <w:pPr>
            <w:pStyle w:val="TOC2"/>
            <w:ind w:left="154"/>
            <w:rPr>
              <w:rFonts w:eastAsiaTheme="minorEastAsia"/>
              <w:b w:val="0"/>
              <w:bCs w:val="0"/>
              <w:noProof/>
              <w:sz w:val="24"/>
              <w:szCs w:val="24"/>
              <w14:ligatures w14:val="standardContextual"/>
            </w:rPr>
          </w:pPr>
          <w:hyperlink w:anchor="_Toc203983959" w:history="1">
            <w:r w:rsidRPr="007757F3">
              <w:rPr>
                <w:rStyle w:val="Hyperlink"/>
                <w:rFonts w:asciiTheme="majorHAnsi" w:eastAsia="Batang" w:hAnsiTheme="majorHAnsi"/>
                <w:noProof/>
              </w:rPr>
              <w:t>3.2</w:t>
            </w:r>
            <w:r>
              <w:rPr>
                <w:rFonts w:eastAsiaTheme="minorEastAsia"/>
                <w:b w:val="0"/>
                <w:bCs w:val="0"/>
                <w:noProof/>
                <w:sz w:val="24"/>
                <w:szCs w:val="24"/>
                <w14:ligatures w14:val="standardContextual"/>
              </w:rPr>
              <w:tab/>
            </w:r>
            <w:r w:rsidRPr="007757F3">
              <w:rPr>
                <w:rStyle w:val="Hyperlink"/>
                <w:noProof/>
              </w:rPr>
              <w:t>Alarm List</w:t>
            </w:r>
            <w:r>
              <w:rPr>
                <w:noProof/>
                <w:webHidden/>
              </w:rPr>
              <w:tab/>
            </w:r>
            <w:r>
              <w:rPr>
                <w:noProof/>
                <w:webHidden/>
              </w:rPr>
              <w:fldChar w:fldCharType="begin"/>
            </w:r>
            <w:r>
              <w:rPr>
                <w:noProof/>
                <w:webHidden/>
              </w:rPr>
              <w:instrText xml:space="preserve"> PAGEREF _Toc203983959 \h </w:instrText>
            </w:r>
            <w:r>
              <w:rPr>
                <w:noProof/>
                <w:webHidden/>
              </w:rPr>
            </w:r>
            <w:r>
              <w:rPr>
                <w:noProof/>
                <w:webHidden/>
              </w:rPr>
              <w:fldChar w:fldCharType="separate"/>
            </w:r>
            <w:r>
              <w:rPr>
                <w:noProof/>
                <w:webHidden/>
              </w:rPr>
              <w:t>32</w:t>
            </w:r>
            <w:r>
              <w:rPr>
                <w:noProof/>
                <w:webHidden/>
              </w:rPr>
              <w:fldChar w:fldCharType="end"/>
            </w:r>
          </w:hyperlink>
        </w:p>
        <w:p w14:paraId="3ED5DC93" w14:textId="476DA36A" w:rsidR="006823C7" w:rsidRDefault="00396F5D">
          <w:r>
            <w:fldChar w:fldCharType="end"/>
          </w:r>
        </w:p>
      </w:sdtContent>
    </w:sdt>
    <w:p w14:paraId="2D7BDB1B" w14:textId="77777777" w:rsidR="009E3699" w:rsidRPr="00715555" w:rsidRDefault="009E3699"/>
    <w:p w14:paraId="03915D46" w14:textId="77777777" w:rsidR="009E3699" w:rsidRDefault="009E3699"/>
    <w:p w14:paraId="7AB3FE53" w14:textId="77777777" w:rsidR="009E3699" w:rsidRDefault="009E3699"/>
    <w:p w14:paraId="6630A352" w14:textId="77777777" w:rsidR="009E3699" w:rsidRDefault="009E3699"/>
    <w:p w14:paraId="72F673A7" w14:textId="77777777" w:rsidR="009E3699" w:rsidRDefault="009E3699"/>
    <w:p w14:paraId="73BFB8F6" w14:textId="77777777" w:rsidR="009E3699" w:rsidRDefault="009E3699"/>
    <w:p w14:paraId="1D27B9C5" w14:textId="77777777" w:rsidR="009E3699" w:rsidRDefault="009E3699"/>
    <w:p w14:paraId="180E6C8C" w14:textId="77777777" w:rsidR="009E3699" w:rsidRDefault="009E3699"/>
    <w:p w14:paraId="7C66F040" w14:textId="77777777" w:rsidR="009E3699" w:rsidRDefault="009E3699"/>
    <w:p w14:paraId="141BCCB3" w14:textId="77777777" w:rsidR="009E3699" w:rsidRDefault="009E3699"/>
    <w:p w14:paraId="0988B5D7" w14:textId="77777777" w:rsidR="009E3699" w:rsidRDefault="009E3699"/>
    <w:p w14:paraId="5CB49F2B" w14:textId="77777777" w:rsidR="00700DFC" w:rsidRDefault="00700DFC">
      <w:pPr>
        <w:widowControl/>
        <w:wordWrap/>
        <w:autoSpaceDE/>
        <w:autoSpaceDN/>
        <w:jc w:val="left"/>
      </w:pPr>
      <w:r>
        <w:br w:type="page"/>
      </w:r>
    </w:p>
    <w:p w14:paraId="184B18F4" w14:textId="77777777" w:rsidR="00CE7043" w:rsidRPr="00C0512E" w:rsidRDefault="00CE1294" w:rsidP="00C0512E">
      <w:pPr>
        <w:pStyle w:val="ListParagraph"/>
        <w:numPr>
          <w:ilvl w:val="0"/>
          <w:numId w:val="2"/>
        </w:numPr>
        <w:ind w:leftChars="0" w:left="851"/>
        <w:outlineLvl w:val="0"/>
        <w:rPr>
          <w:rFonts w:ascii="Malgun Gothic" w:eastAsia="Malgun Gothic" w:hAnsi="Malgun Gothic"/>
          <w:b/>
          <w:sz w:val="24"/>
          <w:szCs w:val="24"/>
        </w:rPr>
      </w:pPr>
      <w:bookmarkStart w:id="0" w:name="_Toc203983920"/>
      <w:r>
        <w:rPr>
          <w:rFonts w:ascii="Malgun Gothic" w:eastAsia="Malgun Gothic" w:hAnsi="Malgun Gothic" w:hint="eastAsia"/>
          <w:b/>
          <w:sz w:val="24"/>
          <w:szCs w:val="24"/>
        </w:rPr>
        <w:lastRenderedPageBreak/>
        <w:t>Introductions</w:t>
      </w:r>
      <w:bookmarkEnd w:id="0"/>
    </w:p>
    <w:p w14:paraId="33EE904B" w14:textId="7B6DEF03" w:rsidR="006A6842" w:rsidRDefault="00EA09FD" w:rsidP="009916BF">
      <w:pPr>
        <w:spacing w:line="0" w:lineRule="atLeast"/>
        <w:ind w:left="709"/>
        <w:rPr>
          <w:rFonts w:ascii="Malgun Gothic" w:eastAsia="Malgun Gothic" w:hAnsi="Malgun Gothic" w:cs="Times New Roman"/>
        </w:rPr>
      </w:pPr>
      <w:r w:rsidRPr="00EA09FD">
        <w:rPr>
          <w:rFonts w:ascii="Malgun Gothic" w:eastAsia="Malgun Gothic" w:hAnsi="Malgun Gothic" w:cs="Times New Roman"/>
        </w:rPr>
        <w:t>This document is the user manual for the oven program developed by Vision Semicon Co., Ltd. It provides instructions and guidance on how to use the oven program effectively.</w:t>
      </w:r>
    </w:p>
    <w:p w14:paraId="62225EB1" w14:textId="77777777" w:rsidR="00CE6D45" w:rsidRPr="00CE6D45" w:rsidRDefault="00B11F99" w:rsidP="002E0AF9">
      <w:pPr>
        <w:pStyle w:val="ListParagraph"/>
        <w:numPr>
          <w:ilvl w:val="0"/>
          <w:numId w:val="2"/>
        </w:numPr>
        <w:ind w:leftChars="0" w:left="851"/>
        <w:outlineLvl w:val="0"/>
        <w:rPr>
          <w:rFonts w:ascii="Malgun Gothic" w:eastAsia="Malgun Gothic" w:hAnsi="Malgun Gothic"/>
          <w:b/>
          <w:sz w:val="24"/>
          <w:szCs w:val="24"/>
        </w:rPr>
      </w:pPr>
      <w:bookmarkStart w:id="1" w:name="_Toc203983921"/>
      <w:r>
        <w:rPr>
          <w:rFonts w:ascii="Malgun Gothic" w:eastAsia="Malgun Gothic" w:hAnsi="Malgun Gothic" w:hint="eastAsia"/>
          <w:b/>
          <w:sz w:val="24"/>
          <w:szCs w:val="24"/>
        </w:rPr>
        <w:t>Symbols</w:t>
      </w:r>
      <w:bookmarkEnd w:id="1"/>
    </w:p>
    <w:p w14:paraId="5B979726" w14:textId="77777777" w:rsidR="00CE6D45" w:rsidRPr="00655A4B" w:rsidRDefault="00D47748" w:rsidP="00CE6D45">
      <w:pPr>
        <w:pStyle w:val="dg"/>
        <w:ind w:left="709"/>
        <w:rPr>
          <w:rFonts w:ascii="Malgun Gothic" w:eastAsia="Malgun Gothic" w:hAnsi="Malgun Gothic"/>
          <w:color w:val="FF0000"/>
        </w:rPr>
      </w:pPr>
      <w:r>
        <w:rPr>
          <w:rFonts w:ascii="Malgun Gothic" w:eastAsia="Malgun Gothic" w:hAnsi="Malgun Gothic" w:hint="eastAsia"/>
          <w:b/>
          <w:noProof/>
          <w:color w:val="FF0000"/>
        </w:rPr>
        <w:drawing>
          <wp:inline distT="0" distB="0" distL="0" distR="0" wp14:anchorId="46C1C90B" wp14:editId="134A7FF8">
            <wp:extent cx="380445" cy="380445"/>
            <wp:effectExtent l="19050" t="0" r="55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381997" cy="381997"/>
                    </a:xfrm>
                    <a:prstGeom prst="rect">
                      <a:avLst/>
                    </a:prstGeom>
                    <a:noFill/>
                    <a:ln w="9525">
                      <a:noFill/>
                      <a:miter lim="800000"/>
                      <a:headEnd/>
                      <a:tailEnd/>
                    </a:ln>
                  </pic:spPr>
                </pic:pic>
              </a:graphicData>
            </a:graphic>
          </wp:inline>
        </w:drawing>
      </w:r>
      <w:r w:rsidR="00B11F99">
        <w:rPr>
          <w:rFonts w:ascii="Malgun Gothic" w:eastAsia="Malgun Gothic" w:hAnsi="Malgun Gothic" w:hint="eastAsia"/>
          <w:b/>
          <w:color w:val="FF0000"/>
        </w:rPr>
        <w:t xml:space="preserve"> Caution</w:t>
      </w:r>
    </w:p>
    <w:p w14:paraId="618E6764" w14:textId="77777777" w:rsidR="004018AD" w:rsidRDefault="00AE040D" w:rsidP="00CE6D45">
      <w:pPr>
        <w:ind w:left="709"/>
        <w:rPr>
          <w:rFonts w:ascii="Malgun Gothic" w:eastAsia="Malgun Gothic" w:hAnsi="Malgun Gothic" w:cs="Times New Roman"/>
          <w:color w:val="FF0000"/>
        </w:rPr>
      </w:pPr>
      <w:r>
        <w:rPr>
          <w:rFonts w:ascii="Malgun Gothic" w:eastAsia="Malgun Gothic" w:hAnsi="Malgun Gothic" w:cs="Times New Roman" w:hint="eastAsia"/>
          <w:color w:val="FF0000"/>
        </w:rPr>
        <w:t>This symbol shows that i</w:t>
      </w:r>
      <w:r w:rsidRPr="00AE040D">
        <w:rPr>
          <w:rFonts w:ascii="Malgun Gothic" w:eastAsia="Malgun Gothic" w:hAnsi="Malgun Gothic" w:cs="Times New Roman"/>
          <w:color w:val="FF0000"/>
        </w:rPr>
        <w:t>f improper handling can cause the system to be inoperable or result in dangerous consequences or injury to the user</w:t>
      </w:r>
      <w:r>
        <w:rPr>
          <w:rFonts w:ascii="Malgun Gothic" w:eastAsia="Malgun Gothic" w:hAnsi="Malgun Gothic" w:cs="Times New Roman" w:hint="eastAsia"/>
          <w:color w:val="FF0000"/>
        </w:rPr>
        <w:t>.</w:t>
      </w:r>
    </w:p>
    <w:p w14:paraId="2F215852" w14:textId="77777777" w:rsidR="00AE040D" w:rsidRDefault="00AE040D" w:rsidP="00CE6D45">
      <w:pPr>
        <w:ind w:left="709"/>
      </w:pPr>
    </w:p>
    <w:p w14:paraId="2D461855" w14:textId="77777777" w:rsidR="00655A4B" w:rsidRPr="00E1690E" w:rsidRDefault="00E1690E" w:rsidP="00CE6D45">
      <w:pPr>
        <w:ind w:left="709"/>
        <w:rPr>
          <w:color w:val="0070C0"/>
        </w:rPr>
      </w:pPr>
      <w:r>
        <w:rPr>
          <w:rFonts w:hint="eastAsia"/>
          <w:noProof/>
        </w:rPr>
        <w:drawing>
          <wp:inline distT="0" distB="0" distL="0" distR="0" wp14:anchorId="2C1BFFD2" wp14:editId="4931F401">
            <wp:extent cx="380445" cy="433908"/>
            <wp:effectExtent l="19050" t="0" r="555" b="0"/>
            <wp:docPr id="3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381002" cy="434543"/>
                    </a:xfrm>
                    <a:prstGeom prst="rect">
                      <a:avLst/>
                    </a:prstGeom>
                    <a:noFill/>
                    <a:ln w="9525">
                      <a:noFill/>
                      <a:miter lim="800000"/>
                      <a:headEnd/>
                      <a:tailEnd/>
                    </a:ln>
                  </pic:spPr>
                </pic:pic>
              </a:graphicData>
            </a:graphic>
          </wp:inline>
        </w:drawing>
      </w:r>
      <w:r w:rsidR="00D40D4D">
        <w:rPr>
          <w:rFonts w:ascii="Malgun Gothic" w:eastAsia="Malgun Gothic" w:hAnsi="Malgun Gothic" w:cs="Times New Roman" w:hint="eastAsia"/>
          <w:b/>
          <w:color w:val="0070C0"/>
        </w:rPr>
        <w:t>Notice</w:t>
      </w:r>
    </w:p>
    <w:p w14:paraId="752046D9" w14:textId="77777777" w:rsidR="00655A4B" w:rsidRDefault="00AE040D" w:rsidP="00EE3485">
      <w:pPr>
        <w:spacing w:line="0" w:lineRule="atLeast"/>
        <w:ind w:left="709"/>
      </w:pPr>
      <w:r>
        <w:rPr>
          <w:rFonts w:ascii="Malgun Gothic" w:eastAsia="Malgun Gothic" w:hAnsi="Malgun Gothic" w:cs="Times New Roman" w:hint="eastAsia"/>
          <w:color w:val="0070C0"/>
        </w:rPr>
        <w:t>This symbol shows that user</w:t>
      </w:r>
      <w:r w:rsidRPr="00AE040D">
        <w:rPr>
          <w:rFonts w:ascii="Malgun Gothic" w:eastAsia="Malgun Gothic" w:hAnsi="Malgun Gothic" w:cs="Times New Roman"/>
          <w:color w:val="0070C0"/>
        </w:rPr>
        <w:t xml:space="preserve"> need to know how to use</w:t>
      </w:r>
      <w:r>
        <w:rPr>
          <w:rFonts w:ascii="Malgun Gothic" w:eastAsia="Malgun Gothic" w:hAnsi="Malgun Gothic" w:cs="Times New Roman" w:hint="eastAsia"/>
          <w:color w:val="0070C0"/>
        </w:rPr>
        <w:t>.</w:t>
      </w:r>
    </w:p>
    <w:p w14:paraId="724AE818" w14:textId="77777777" w:rsidR="00655A4B" w:rsidRDefault="00000000" w:rsidP="00CE6D45">
      <w:pPr>
        <w:ind w:left="709"/>
      </w:pPr>
      <w:r>
        <w:rPr>
          <w:noProof/>
        </w:rPr>
        <w:pict w14:anchorId="1C6AA69A">
          <v:shapetype id="_x0000_t202" coordsize="21600,21600" o:spt="202" path="m,l,21600r21600,l21600,xe">
            <v:stroke joinstyle="miter"/>
            <v:path gradientshapeok="t" o:connecttype="rect"/>
          </v:shapetype>
          <v:shape id="Text Box 2" o:spid="_x0000_s2050" type="#_x0000_t202" style="position:absolute;left:0;text-align:left;margin-left:36pt;margin-top:9.85pt;width:421.1pt;height:150.85pt;z-index:-251649024;visibility:visible" wrapcoords="-116 -322 -116 21815 21716 21815 21716 -322 -116 -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" strokeweight="4.5pt">
            <v:stroke linestyle="thickThin"/>
            <v:textbox style="mso-next-textbox:#Text Box 2">
              <w:txbxContent>
                <w:p w14:paraId="4B204156" w14:textId="77777777" w:rsidR="007B32DE" w:rsidRDefault="007B32DE" w:rsidP="00BB5362">
                  <w:pPr>
                    <w:pStyle w:val="dg"/>
                    <w:jc w:val="left"/>
                    <w:rPr>
                      <w:rFonts w:ascii="Malgun Gothic" w:eastAsia="Malgun Gothic" w:hAnsi="Malgun Gothic"/>
                      <w:b/>
                      <w:color w:val="FF0000"/>
                    </w:rPr>
                  </w:pPr>
                  <w:bookmarkStart w:id="2" w:name="_Toc183062155"/>
                  <w:r>
                    <w:rPr>
                      <w:rFonts w:ascii="Malgun Gothic" w:eastAsia="Malgun Gothic" w:hAnsi="Malgun Gothic" w:hint="eastAsia"/>
                      <w:b/>
                      <w:noProof/>
                      <w:color w:val="FF0000"/>
                    </w:rPr>
                    <w:drawing>
                      <wp:inline distT="0" distB="0" distL="0" distR="0" wp14:anchorId="18EC1722" wp14:editId="34401FC9">
                        <wp:extent cx="451467" cy="451467"/>
                        <wp:effectExtent l="19050" t="0" r="5733" b="0"/>
                        <wp:docPr id="6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454608" cy="454608"/>
                                </a:xfrm>
                                <a:prstGeom prst="rect">
                                  <a:avLst/>
                                </a:prstGeom>
                                <a:noFill/>
                                <a:ln w="9525">
                                  <a:noFill/>
                                  <a:miter lim="800000"/>
                                  <a:headEnd/>
                                  <a:tailEnd/>
                                </a:ln>
                              </pic:spPr>
                            </pic:pic>
                          </a:graphicData>
                        </a:graphic>
                      </wp:inline>
                    </w:drawing>
                  </w:r>
                  <w:r>
                    <w:rPr>
                      <w:rFonts w:ascii="Malgun Gothic" w:eastAsia="Malgun Gothic" w:hAnsi="Malgun Gothic" w:hint="eastAsia"/>
                      <w:b/>
                      <w:color w:val="FF0000"/>
                    </w:rPr>
                    <w:t>Cautions</w:t>
                  </w:r>
                </w:p>
                <w:p w14:paraId="2F776FF6" w14:textId="77777777" w:rsidR="007B32DE" w:rsidRDefault="007B32DE" w:rsidP="00BB5362">
                  <w:pPr>
                    <w:pStyle w:val="dg"/>
                    <w:numPr>
                      <w:ilvl w:val="0"/>
                      <w:numId w:val="1"/>
                    </w:numPr>
                    <w:jc w:val="left"/>
                    <w:rPr>
                      <w:rFonts w:ascii="Malgun Gothic" w:eastAsia="Malgun Gothic" w:hAnsi="Malgun Gothic"/>
                      <w:b/>
                      <w:color w:val="FF0000"/>
                    </w:rPr>
                  </w:pPr>
                  <w:bookmarkStart w:id="3" w:name="_Toc183062156"/>
                  <w:bookmarkEnd w:id="2"/>
                  <w:r w:rsidRPr="00AE040D">
                    <w:rPr>
                      <w:rFonts w:ascii="Malgun Gothic" w:eastAsia="Malgun Gothic" w:hAnsi="Malgun Gothic"/>
                      <w:b/>
                      <w:color w:val="FF0000"/>
                    </w:rPr>
                    <w:t>Disconnect the system's power breaker before connecting main power.</w:t>
                  </w:r>
                </w:p>
                <w:bookmarkEnd w:id="3"/>
                <w:p w14:paraId="140F038A" w14:textId="77777777" w:rsidR="007B32DE" w:rsidRDefault="007B32DE" w:rsidP="00BB5362">
                  <w:pPr>
                    <w:pStyle w:val="dg"/>
                    <w:numPr>
                      <w:ilvl w:val="0"/>
                      <w:numId w:val="1"/>
                    </w:numPr>
                    <w:jc w:val="left"/>
                    <w:rPr>
                      <w:rFonts w:ascii="Malgun Gothic" w:eastAsia="Malgun Gothic" w:hAnsi="Malgun Gothic"/>
                      <w:b/>
                      <w:color w:val="FF0000"/>
                    </w:rPr>
                  </w:pPr>
                  <w:r w:rsidRPr="00AE040D">
                    <w:rPr>
                      <w:rFonts w:ascii="Malgun Gothic" w:eastAsia="Malgun Gothic" w:hAnsi="Malgun Gothic"/>
                      <w:b/>
                      <w:color w:val="FF0000"/>
                    </w:rPr>
                    <w:t>Do not touch the power source.</w:t>
                  </w:r>
                </w:p>
                <w:p w14:paraId="1F079070" w14:textId="77777777" w:rsidR="007B32DE" w:rsidRPr="009916BF" w:rsidRDefault="007B32DE" w:rsidP="00BB5362">
                  <w:pPr>
                    <w:pStyle w:val="dg"/>
                    <w:numPr>
                      <w:ilvl w:val="0"/>
                      <w:numId w:val="1"/>
                    </w:numPr>
                    <w:jc w:val="left"/>
                    <w:rPr>
                      <w:rFonts w:ascii="Malgun Gothic" w:eastAsia="Malgun Gothic" w:hAnsi="Malgun Gothic"/>
                      <w:b/>
                      <w:color w:val="FF0000"/>
                    </w:rPr>
                  </w:pPr>
                  <w:r>
                    <w:rPr>
                      <w:rFonts w:ascii="Malgun Gothic" w:eastAsia="Malgun Gothic" w:hAnsi="Malgun Gothic"/>
                      <w:b/>
                      <w:color w:val="FF0000"/>
                    </w:rPr>
                    <w:t xml:space="preserve">Do not disassemble or </w:t>
                  </w:r>
                  <w:r w:rsidRPr="00BB5362">
                    <w:rPr>
                      <w:rFonts w:ascii="Malgun Gothic" w:eastAsia="Malgun Gothic" w:hAnsi="Malgun Gothic"/>
                      <w:b/>
                      <w:color w:val="FF0000"/>
                    </w:rPr>
                    <w:t>assemble without consulting the manufacturer.</w:t>
                  </w:r>
                </w:p>
              </w:txbxContent>
            </v:textbox>
            <w10:wrap type="tight"/>
          </v:shape>
        </w:pict>
      </w:r>
    </w:p>
    <w:p w14:paraId="3EB6C4E6" w14:textId="77777777" w:rsidR="004018AD" w:rsidRDefault="004018AD" w:rsidP="00CE6D45">
      <w:pPr>
        <w:ind w:left="709"/>
      </w:pPr>
    </w:p>
    <w:p w14:paraId="04AC7FDA" w14:textId="77777777" w:rsidR="00C7630A" w:rsidRDefault="00C7630A" w:rsidP="00CE6D45">
      <w:pPr>
        <w:ind w:left="709"/>
      </w:pPr>
    </w:p>
    <w:p w14:paraId="68B18EEE" w14:textId="77777777" w:rsidR="00C7630A" w:rsidRDefault="00C7630A" w:rsidP="00CE6D45">
      <w:pPr>
        <w:ind w:left="709"/>
      </w:pPr>
    </w:p>
    <w:p w14:paraId="7EC53E43" w14:textId="77777777" w:rsidR="00C7630A" w:rsidRDefault="00C7630A" w:rsidP="00CE6D45">
      <w:pPr>
        <w:ind w:left="709"/>
      </w:pPr>
    </w:p>
    <w:p w14:paraId="6FF28F91" w14:textId="77777777" w:rsidR="00C7630A" w:rsidRDefault="00C7630A" w:rsidP="00CE6D45">
      <w:pPr>
        <w:ind w:left="709"/>
      </w:pPr>
    </w:p>
    <w:p w14:paraId="477A9800" w14:textId="77777777" w:rsidR="004018AD" w:rsidRDefault="004018AD" w:rsidP="00CE6D45">
      <w:pPr>
        <w:ind w:left="709"/>
      </w:pPr>
    </w:p>
    <w:p w14:paraId="45260840" w14:textId="77777777" w:rsidR="004018AD" w:rsidRDefault="004018AD" w:rsidP="00CE6D45">
      <w:pPr>
        <w:ind w:left="709"/>
      </w:pPr>
    </w:p>
    <w:p w14:paraId="5F174754" w14:textId="77777777" w:rsidR="004018AD" w:rsidRDefault="004018AD" w:rsidP="00CE6D45">
      <w:pPr>
        <w:ind w:left="709"/>
      </w:pPr>
    </w:p>
    <w:p w14:paraId="1B1857AE" w14:textId="77777777" w:rsidR="004018AD" w:rsidRDefault="004018AD" w:rsidP="00CE6D45">
      <w:pPr>
        <w:ind w:left="709"/>
      </w:pPr>
    </w:p>
    <w:p w14:paraId="0FE872D9" w14:textId="77777777" w:rsidR="00540F90" w:rsidRDefault="00540F90">
      <w:pPr>
        <w:widowControl/>
        <w:wordWrap/>
        <w:autoSpaceDE/>
        <w:autoSpaceDN/>
        <w:jc w:val="left"/>
        <w:rPr>
          <w:rFonts w:ascii="Malgun Gothic" w:eastAsia="Malgun Gothic" w:hAnsi="Malgun Gothic"/>
          <w:b/>
          <w:sz w:val="24"/>
        </w:rPr>
      </w:pPr>
      <w:r>
        <w:br w:type="page"/>
      </w:r>
    </w:p>
    <w:p w14:paraId="29C8DD95" w14:textId="49689623" w:rsidR="00F60F42" w:rsidRDefault="00A309E1" w:rsidP="00651133">
      <w:pPr>
        <w:pStyle w:val="1dg11"/>
      </w:pPr>
      <w:bookmarkStart w:id="4" w:name="_Toc203983922"/>
      <w:r>
        <w:lastRenderedPageBreak/>
        <w:t>Overview</w:t>
      </w:r>
      <w:bookmarkEnd w:id="4"/>
    </w:p>
    <w:p w14:paraId="623DACFC" w14:textId="3165E6AA" w:rsidR="00651133" w:rsidRDefault="00651133" w:rsidP="00651133">
      <w:r>
        <w:t>VSPO is a specialized software designed for controlling and monitoring industrial thermal chamber systems. The software is built to support operation, real-time data monitoring, and safety control during the heat treatment process. With a modern, intuitive interface and multilingual support, VSPO enables users to easily operate and manage the entire system.</w:t>
      </w:r>
    </w:p>
    <w:p w14:paraId="3196D0B5" w14:textId="3FFFE774" w:rsidR="00ED058A" w:rsidRDefault="00ED058A" w:rsidP="00ED058A">
      <w:pPr>
        <w:pStyle w:val="2dg"/>
      </w:pPr>
      <w:bookmarkStart w:id="5" w:name="_Toc203983923"/>
      <w:r w:rsidRPr="00ED058A">
        <w:t>Specifications</w:t>
      </w:r>
      <w:bookmarkEnd w:id="5"/>
    </w:p>
    <w:tbl>
      <w:tblPr>
        <w:tblW w:w="7832" w:type="dxa"/>
        <w:tblInd w:w="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312"/>
        <w:gridCol w:w="6520"/>
      </w:tblGrid>
      <w:tr w:rsidR="001F4257" w:rsidRPr="00462A3A" w14:paraId="3FE38D59" w14:textId="77777777" w:rsidTr="00754F4A">
        <w:trPr>
          <w:trHeight w:val="456"/>
        </w:trPr>
        <w:tc>
          <w:tcPr>
            <w:tcW w:w="1312" w:type="dxa"/>
            <w:vAlign w:val="center"/>
          </w:tcPr>
          <w:p w14:paraId="66B0290D" w14:textId="77777777" w:rsidR="001F4257" w:rsidRPr="00462A3A" w:rsidRDefault="001F4257" w:rsidP="00754F4A">
            <w:pPr>
              <w:rPr>
                <w:rFonts w:ascii="Malgun Gothic" w:eastAsia="Malgun Gothic" w:hAnsi="Malgun Gothic"/>
              </w:rPr>
            </w:pPr>
            <w:r>
              <w:rPr>
                <w:rFonts w:ascii="Malgun Gothic" w:eastAsia="Malgun Gothic" w:hAnsi="Malgun Gothic" w:hint="eastAsia"/>
              </w:rPr>
              <w:t>Controller</w:t>
            </w:r>
          </w:p>
        </w:tc>
        <w:tc>
          <w:tcPr>
            <w:tcW w:w="6520" w:type="dxa"/>
            <w:vAlign w:val="center"/>
          </w:tcPr>
          <w:p w14:paraId="0F23B53D" w14:textId="77777777" w:rsidR="001F4257" w:rsidRPr="00462A3A" w:rsidRDefault="001F4257" w:rsidP="00754F4A">
            <w:pPr>
              <w:rPr>
                <w:rFonts w:ascii="Malgun Gothic" w:eastAsia="Malgun Gothic" w:hAnsi="Malgun Gothic"/>
              </w:rPr>
            </w:pPr>
            <w:proofErr w:type="gramStart"/>
            <w:r>
              <w:rPr>
                <w:rFonts w:ascii="Malgun Gothic" w:eastAsia="Malgun Gothic" w:hAnsi="Malgun Gothic" w:hint="eastAsia"/>
              </w:rPr>
              <w:t xml:space="preserve">PC </w:t>
            </w:r>
            <w:r w:rsidRPr="00462A3A">
              <w:rPr>
                <w:rFonts w:ascii="Malgun Gothic" w:eastAsia="Malgun Gothic" w:hAnsi="Malgun Gothic"/>
              </w:rPr>
              <w:t>:</w:t>
            </w:r>
            <w:proofErr w:type="gramEnd"/>
            <w:r>
              <w:rPr>
                <w:rFonts w:ascii="Malgun Gothic" w:eastAsia="Malgun Gothic" w:hAnsi="Malgun Gothic" w:hint="eastAsia"/>
              </w:rPr>
              <w:t xml:space="preserve"> Industrial PC</w:t>
            </w:r>
          </w:p>
          <w:p w14:paraId="67EC8CA5" w14:textId="5019A676" w:rsidR="001F4257" w:rsidRDefault="001F4257" w:rsidP="00754F4A">
            <w:pPr>
              <w:rPr>
                <w:rFonts w:ascii="Malgun Gothic" w:eastAsia="Malgun Gothic" w:hAnsi="Malgun Gothic"/>
              </w:rPr>
            </w:pPr>
            <w:r>
              <w:rPr>
                <w:rFonts w:ascii="Malgun Gothic" w:eastAsia="Malgun Gothic" w:hAnsi="Malgun Gothic" w:hint="eastAsia"/>
              </w:rPr>
              <w:t xml:space="preserve">Temp. </w:t>
            </w:r>
            <w:proofErr w:type="gramStart"/>
            <w:r>
              <w:rPr>
                <w:rFonts w:ascii="Malgun Gothic" w:eastAsia="Malgun Gothic" w:hAnsi="Malgun Gothic" w:hint="eastAsia"/>
              </w:rPr>
              <w:t>Controller :</w:t>
            </w:r>
            <w:proofErr w:type="gramEnd"/>
            <w:r>
              <w:rPr>
                <w:rFonts w:ascii="Malgun Gothic" w:eastAsia="Malgun Gothic" w:hAnsi="Malgun Gothic" w:hint="eastAsia"/>
              </w:rPr>
              <w:t xml:space="preserve"> UP55A</w:t>
            </w:r>
            <w:r w:rsidR="00EC38DC">
              <w:rPr>
                <w:rFonts w:ascii="Malgun Gothic" w:eastAsia="Malgun Gothic" w:hAnsi="Malgun Gothic"/>
              </w:rPr>
              <w:t>, UP550</w:t>
            </w:r>
            <w:r>
              <w:rPr>
                <w:rFonts w:ascii="Malgun Gothic" w:eastAsia="Malgun Gothic" w:hAnsi="Malgun Gothic" w:hint="eastAsia"/>
              </w:rPr>
              <w:t xml:space="preserve"> (YOKOGAWA)</w:t>
            </w:r>
          </w:p>
          <w:p w14:paraId="78DC8B93" w14:textId="15DC4F8F" w:rsidR="001F4257" w:rsidRPr="00462A3A" w:rsidRDefault="001F4257" w:rsidP="00754F4A">
            <w:pPr>
              <w:rPr>
                <w:rFonts w:ascii="Malgun Gothic" w:eastAsia="Malgun Gothic" w:hAnsi="Malgun Gothic"/>
              </w:rPr>
            </w:pPr>
            <w:r>
              <w:rPr>
                <w:rFonts w:ascii="Malgun Gothic" w:eastAsia="Malgun Gothic" w:hAnsi="Malgun Gothic" w:hint="eastAsia"/>
              </w:rPr>
              <w:t>Temp. Logger</w:t>
            </w:r>
            <w:r w:rsidRPr="00462A3A">
              <w:rPr>
                <w:rFonts w:ascii="Malgun Gothic" w:eastAsia="Malgun Gothic" w:hAnsi="Malgun Gothic" w:hint="eastAsia"/>
              </w:rPr>
              <w:t>:</w:t>
            </w:r>
            <w:r w:rsidR="00C3685C">
              <w:rPr>
                <w:rFonts w:ascii="Malgun Gothic" w:eastAsia="Malgun Gothic" w:hAnsi="Malgun Gothic"/>
              </w:rPr>
              <w:t xml:space="preserve"> </w:t>
            </w:r>
            <w:r>
              <w:rPr>
                <w:rFonts w:ascii="Malgun Gothic" w:eastAsia="Malgun Gothic" w:hAnsi="Malgun Gothic" w:hint="eastAsia"/>
              </w:rPr>
              <w:t>I-7018 (ICP CON)</w:t>
            </w:r>
          </w:p>
        </w:tc>
      </w:tr>
      <w:tr w:rsidR="001F4257" w:rsidRPr="00462A3A" w14:paraId="23A390C5" w14:textId="77777777" w:rsidTr="00754F4A">
        <w:trPr>
          <w:trHeight w:val="456"/>
        </w:trPr>
        <w:tc>
          <w:tcPr>
            <w:tcW w:w="1312" w:type="dxa"/>
            <w:vAlign w:val="center"/>
          </w:tcPr>
          <w:p w14:paraId="17B26E6B" w14:textId="77777777" w:rsidR="001F4257" w:rsidRPr="00462A3A" w:rsidRDefault="001F4257" w:rsidP="00754F4A">
            <w:pPr>
              <w:rPr>
                <w:rFonts w:ascii="Malgun Gothic" w:eastAsia="Malgun Gothic" w:hAnsi="Malgun Gothic"/>
              </w:rPr>
            </w:pPr>
            <w:r>
              <w:rPr>
                <w:rFonts w:ascii="Malgun Gothic" w:eastAsia="Malgun Gothic" w:hAnsi="Malgun Gothic" w:hint="eastAsia"/>
              </w:rPr>
              <w:t>Display</w:t>
            </w:r>
          </w:p>
        </w:tc>
        <w:tc>
          <w:tcPr>
            <w:tcW w:w="6520" w:type="dxa"/>
            <w:vAlign w:val="center"/>
          </w:tcPr>
          <w:p w14:paraId="3342C59B" w14:textId="77777777" w:rsidR="001F4257" w:rsidRPr="00981187" w:rsidRDefault="001F4257" w:rsidP="00754F4A">
            <w:pPr>
              <w:rPr>
                <w:rFonts w:ascii="Malgun Gothic" w:eastAsia="Malgun Gothic" w:hAnsi="Malgun Gothic"/>
              </w:rPr>
            </w:pPr>
            <w:r>
              <w:rPr>
                <w:rFonts w:ascii="Malgun Gothic" w:eastAsia="Malgun Gothic" w:hAnsi="Malgun Gothic" w:hint="eastAsia"/>
              </w:rPr>
              <w:t xml:space="preserve">15 Inch Touch </w:t>
            </w:r>
            <w:proofErr w:type="gramStart"/>
            <w:r>
              <w:rPr>
                <w:rFonts w:ascii="Malgun Gothic" w:eastAsia="Malgun Gothic" w:hAnsi="Malgun Gothic" w:hint="eastAsia"/>
              </w:rPr>
              <w:t>Monitor</w:t>
            </w:r>
            <w:r w:rsidRPr="00462A3A">
              <w:rPr>
                <w:rFonts w:ascii="Malgun Gothic" w:eastAsia="Malgun Gothic" w:hAnsi="Malgun Gothic" w:hint="eastAsia"/>
              </w:rPr>
              <w:t>(</w:t>
            </w:r>
            <w:proofErr w:type="gramEnd"/>
            <w:r>
              <w:rPr>
                <w:rFonts w:ascii="Malgun Gothic" w:eastAsia="Malgun Gothic" w:hAnsi="Malgun Gothic" w:hint="eastAsia"/>
              </w:rPr>
              <w:t>Resolution :1024 x</w:t>
            </w:r>
            <w:r w:rsidRPr="00462A3A">
              <w:rPr>
                <w:rFonts w:ascii="Malgun Gothic" w:eastAsia="Malgun Gothic" w:hAnsi="Malgun Gothic" w:hint="eastAsia"/>
              </w:rPr>
              <w:t xml:space="preserve"> 768)</w:t>
            </w:r>
          </w:p>
        </w:tc>
      </w:tr>
      <w:tr w:rsidR="001F4257" w:rsidRPr="00462A3A" w14:paraId="46A1EE31" w14:textId="77777777" w:rsidTr="00754F4A">
        <w:trPr>
          <w:trHeight w:val="456"/>
        </w:trPr>
        <w:tc>
          <w:tcPr>
            <w:tcW w:w="1312" w:type="dxa"/>
            <w:vAlign w:val="center"/>
          </w:tcPr>
          <w:p w14:paraId="54F597A7" w14:textId="77777777" w:rsidR="001F4257" w:rsidRPr="00462A3A" w:rsidRDefault="001F4257" w:rsidP="00754F4A">
            <w:pPr>
              <w:rPr>
                <w:rFonts w:ascii="Malgun Gothic" w:eastAsia="Malgun Gothic" w:hAnsi="Malgun Gothic"/>
              </w:rPr>
            </w:pPr>
            <w:r>
              <w:rPr>
                <w:rFonts w:ascii="Malgun Gothic" w:eastAsia="Malgun Gothic" w:hAnsi="Malgun Gothic" w:hint="eastAsia"/>
              </w:rPr>
              <w:t>Power</w:t>
            </w:r>
          </w:p>
        </w:tc>
        <w:tc>
          <w:tcPr>
            <w:tcW w:w="6520" w:type="dxa"/>
            <w:vAlign w:val="center"/>
          </w:tcPr>
          <w:p w14:paraId="6CC7C372" w14:textId="77777777" w:rsidR="001F4257" w:rsidRPr="00462A3A" w:rsidRDefault="001F4257" w:rsidP="00754F4A">
            <w:pPr>
              <w:rPr>
                <w:rFonts w:ascii="Malgun Gothic" w:eastAsia="Malgun Gothic" w:hAnsi="Malgun Gothic"/>
              </w:rPr>
            </w:pPr>
            <w:r>
              <w:rPr>
                <w:rFonts w:ascii="Malgun Gothic" w:eastAsia="Malgun Gothic" w:hAnsi="Malgun Gothic" w:hint="eastAsia"/>
              </w:rPr>
              <w:t>220VAC / 3PHASE</w:t>
            </w:r>
          </w:p>
        </w:tc>
      </w:tr>
    </w:tbl>
    <w:p w14:paraId="62163523" w14:textId="4B657A28" w:rsidR="00AA732B" w:rsidRPr="00CB0641" w:rsidRDefault="00560792" w:rsidP="00703372">
      <w:pPr>
        <w:pStyle w:val="2dg"/>
        <w:spacing w:before="120"/>
      </w:pPr>
      <w:bookmarkStart w:id="6" w:name="_Toc203983924"/>
      <w:r>
        <w:t>Features</w:t>
      </w:r>
      <w:bookmarkEnd w:id="6"/>
    </w:p>
    <w:p w14:paraId="1E710E1B" w14:textId="35388E2C" w:rsidR="00341AC3" w:rsidRDefault="000676DF" w:rsidP="00820798">
      <w:pPr>
        <w:pStyle w:val="3dg11"/>
      </w:pPr>
      <w:bookmarkStart w:id="7" w:name="_Toc203983925"/>
      <w:r w:rsidRPr="00AF249E">
        <w:t>Thermal Chamber Status Monitoring</w:t>
      </w:r>
      <w:bookmarkEnd w:id="7"/>
    </w:p>
    <w:p w14:paraId="21D73EF1" w14:textId="06D30FBA" w:rsidR="000676DF" w:rsidRDefault="000676DF" w:rsidP="000676DF">
      <w:pPr>
        <w:pStyle w:val="ListParagraph"/>
        <w:numPr>
          <w:ilvl w:val="0"/>
          <w:numId w:val="25"/>
        </w:numPr>
        <w:ind w:leftChars="0" w:left="360"/>
      </w:pPr>
      <w:r w:rsidRPr="000676DF">
        <w:t>Displays real-time data such as temperature, O₂ (oxygen) levels, logger readings, motor status, safety limits (T. Limit), and DIO signals.</w:t>
      </w:r>
    </w:p>
    <w:p w14:paraId="317BD575" w14:textId="221D3612" w:rsidR="003F67CC" w:rsidRDefault="003F67CC" w:rsidP="000676DF">
      <w:pPr>
        <w:pStyle w:val="ListParagraph"/>
        <w:numPr>
          <w:ilvl w:val="0"/>
          <w:numId w:val="25"/>
        </w:numPr>
        <w:ind w:leftChars="0" w:left="360"/>
      </w:pPr>
      <w:r w:rsidRPr="003F67CC">
        <w:t>Provides visual charts illustrating changes in temperature and O₂ concentration over time.</w:t>
      </w:r>
    </w:p>
    <w:p w14:paraId="59965753" w14:textId="39BABBA8" w:rsidR="000676DF" w:rsidRDefault="003F67CC" w:rsidP="000676DF">
      <w:pPr>
        <w:pStyle w:val="ListParagraph"/>
        <w:numPr>
          <w:ilvl w:val="0"/>
          <w:numId w:val="25"/>
        </w:numPr>
        <w:ind w:leftChars="0" w:left="360"/>
      </w:pPr>
      <w:r w:rsidRPr="003F67CC">
        <w:t>A grid-based interface displays multiple chambers simultaneously for comprehensive system monitoring.</w:t>
      </w:r>
    </w:p>
    <w:p w14:paraId="11C1BCF0" w14:textId="2F47C4B3" w:rsidR="005C79FB" w:rsidRPr="000676DF" w:rsidRDefault="005C79FB" w:rsidP="00820798">
      <w:pPr>
        <w:pStyle w:val="3dg11"/>
      </w:pPr>
      <w:bookmarkStart w:id="8" w:name="_Toc203983926"/>
      <w:r w:rsidRPr="005C79FB">
        <w:t>Thermal Chamber Configuration Management</w:t>
      </w:r>
      <w:bookmarkEnd w:id="8"/>
    </w:p>
    <w:p w14:paraId="77A0F8B2" w14:textId="15C257CA" w:rsidR="000676DF" w:rsidRDefault="000676DF" w:rsidP="009A64D3">
      <w:pPr>
        <w:pStyle w:val="ListParagraph"/>
        <w:numPr>
          <w:ilvl w:val="0"/>
          <w:numId w:val="26"/>
        </w:numPr>
        <w:ind w:leftChars="0" w:left="360"/>
      </w:pPr>
      <w:r w:rsidRPr="000676DF">
        <w:t>Configure the number of chambers, chamber names, installation floors, IP addresses, COM ports, and connection types (TCP or Serial).</w:t>
      </w:r>
    </w:p>
    <w:p w14:paraId="3A7F9C4F" w14:textId="4DEFBC07" w:rsidR="009A64D3" w:rsidRDefault="009A64D3" w:rsidP="009A64D3">
      <w:pPr>
        <w:pStyle w:val="ListParagraph"/>
        <w:numPr>
          <w:ilvl w:val="0"/>
          <w:numId w:val="26"/>
        </w:numPr>
        <w:ind w:leftChars="0" w:left="360"/>
      </w:pPr>
      <w:r w:rsidRPr="009A64D3">
        <w:t>Check the connection status of each device inside the chambers (Temp, Motor, Logger, DIO, O₂...).</w:t>
      </w:r>
    </w:p>
    <w:p w14:paraId="7585E66A" w14:textId="714EC3B4" w:rsidR="009A64D3" w:rsidRDefault="009A64D3" w:rsidP="009A64D3">
      <w:pPr>
        <w:pStyle w:val="ListParagraph"/>
        <w:numPr>
          <w:ilvl w:val="0"/>
          <w:numId w:val="26"/>
        </w:numPr>
        <w:ind w:leftChars="0" w:left="360"/>
      </w:pPr>
      <w:r w:rsidRPr="009A64D3">
        <w:t>Set warning thresholds, temperature limits, password protection, and safety startup options.</w:t>
      </w:r>
    </w:p>
    <w:p w14:paraId="27ED27E9" w14:textId="4D90711B" w:rsidR="00D47C33" w:rsidRPr="000676DF" w:rsidRDefault="00D47C33" w:rsidP="00820798">
      <w:pPr>
        <w:pStyle w:val="3dg11"/>
      </w:pPr>
      <w:bookmarkStart w:id="9" w:name="_Toc203983927"/>
      <w:r w:rsidRPr="00D47C33">
        <w:t>Thermal Process (Pattern) Setup and Management</w:t>
      </w:r>
      <w:bookmarkEnd w:id="9"/>
    </w:p>
    <w:p w14:paraId="3317FFE0" w14:textId="503C3555" w:rsidR="000676DF" w:rsidRDefault="000676DF" w:rsidP="0063124E">
      <w:pPr>
        <w:pStyle w:val="ListParagraph"/>
        <w:numPr>
          <w:ilvl w:val="0"/>
          <w:numId w:val="27"/>
        </w:numPr>
        <w:ind w:leftChars="0" w:left="360"/>
      </w:pPr>
      <w:r w:rsidRPr="000676DF">
        <w:t>Create and edit thermal processes (recipes) with multiple segments.</w:t>
      </w:r>
    </w:p>
    <w:p w14:paraId="505BE918" w14:textId="48C612AF" w:rsidR="0063124E" w:rsidRDefault="0063124E" w:rsidP="0063124E">
      <w:pPr>
        <w:pStyle w:val="ListParagraph"/>
        <w:numPr>
          <w:ilvl w:val="0"/>
          <w:numId w:val="27"/>
        </w:numPr>
        <w:ind w:leftChars="0" w:left="360"/>
      </w:pPr>
      <w:r w:rsidRPr="0063124E">
        <w:t>Set target temperatures, durations, damper openings, and automatic events for each segment.</w:t>
      </w:r>
    </w:p>
    <w:p w14:paraId="118741D7" w14:textId="1DB78688" w:rsidR="0063124E" w:rsidRDefault="0063124E" w:rsidP="0063124E">
      <w:pPr>
        <w:pStyle w:val="ListParagraph"/>
        <w:numPr>
          <w:ilvl w:val="0"/>
          <w:numId w:val="27"/>
        </w:numPr>
        <w:ind w:leftChars="0" w:left="360"/>
      </w:pPr>
      <w:r w:rsidRPr="0063124E">
        <w:t>User-friendly pattern management interface with support for importing/exporting operation recipes.</w:t>
      </w:r>
    </w:p>
    <w:p w14:paraId="5DDB49A1" w14:textId="4E63E346" w:rsidR="00CA4D82" w:rsidRPr="000676DF" w:rsidRDefault="007204A0" w:rsidP="00820798">
      <w:pPr>
        <w:pStyle w:val="3dg11"/>
      </w:pPr>
      <w:bookmarkStart w:id="10" w:name="_Toc203983928"/>
      <w:r w:rsidRPr="00AF249E">
        <w:t>I/O Inspection and Monitoring</w:t>
      </w:r>
      <w:bookmarkEnd w:id="10"/>
    </w:p>
    <w:p w14:paraId="14AA3022" w14:textId="0E6CE401" w:rsidR="000676DF" w:rsidRDefault="000676DF" w:rsidP="009E07ED">
      <w:pPr>
        <w:pStyle w:val="ListParagraph"/>
        <w:numPr>
          <w:ilvl w:val="0"/>
          <w:numId w:val="28"/>
        </w:numPr>
        <w:ind w:leftChars="0" w:left="360"/>
      </w:pPr>
      <w:r w:rsidRPr="000676DF">
        <w:t>Display all input and output signals such as sensors, valves, relays, warning lights, etc.</w:t>
      </w:r>
    </w:p>
    <w:p w14:paraId="4741BE3E" w14:textId="59F4A13A" w:rsidR="000676DF" w:rsidRDefault="00423C71" w:rsidP="00844CB5">
      <w:pPr>
        <w:pStyle w:val="ListParagraph"/>
        <w:numPr>
          <w:ilvl w:val="0"/>
          <w:numId w:val="28"/>
        </w:numPr>
        <w:ind w:leftChars="0" w:left="360"/>
      </w:pPr>
      <w:r w:rsidRPr="000676DF">
        <w:lastRenderedPageBreak/>
        <w:t>Allows selecting individual chambers for separate signal inspection.</w:t>
      </w:r>
    </w:p>
    <w:p w14:paraId="2A23D3B4" w14:textId="7D72B794" w:rsidR="001D4576" w:rsidRPr="000676DF" w:rsidRDefault="001F2A11" w:rsidP="00820798">
      <w:pPr>
        <w:pStyle w:val="3dg11"/>
      </w:pPr>
      <w:bookmarkStart w:id="11" w:name="_Toc203983929"/>
      <w:r w:rsidRPr="001F2A11">
        <w:t>System and Language Customization</w:t>
      </w:r>
      <w:bookmarkEnd w:id="11"/>
    </w:p>
    <w:p w14:paraId="402C32FB" w14:textId="7F0F7275" w:rsidR="000676DF" w:rsidRDefault="000676DF" w:rsidP="00CB436C">
      <w:pPr>
        <w:pStyle w:val="ListParagraph"/>
        <w:numPr>
          <w:ilvl w:val="0"/>
          <w:numId w:val="29"/>
        </w:numPr>
        <w:ind w:leftChars="0" w:left="360"/>
      </w:pPr>
      <w:r w:rsidRPr="000676DF">
        <w:t>Support flexible language switching for different market regions.</w:t>
      </w:r>
    </w:p>
    <w:p w14:paraId="0F6807D9" w14:textId="62ECEE90" w:rsidR="0049097A" w:rsidRDefault="0049097A" w:rsidP="00CB436C">
      <w:pPr>
        <w:pStyle w:val="ListParagraph"/>
        <w:numPr>
          <w:ilvl w:val="0"/>
          <w:numId w:val="29"/>
        </w:numPr>
        <w:ind w:leftChars="0" w:left="360"/>
      </w:pPr>
      <w:r w:rsidRPr="0049097A">
        <w:t>Configure automatic functions such as temperature alarms, timers, door locks, N₂ checking, and cooling fan control.</w:t>
      </w:r>
    </w:p>
    <w:p w14:paraId="1CEF4FF5" w14:textId="7C1B6E42" w:rsidR="00664EEE" w:rsidRDefault="00664EEE" w:rsidP="006E6F1E">
      <w:pPr>
        <w:pStyle w:val="ListParagraph"/>
        <w:numPr>
          <w:ilvl w:val="0"/>
          <w:numId w:val="29"/>
        </w:numPr>
        <w:ind w:leftChars="0" w:left="360"/>
      </w:pPr>
      <w:r w:rsidRPr="00664EEE">
        <w:t>Select target customers to activate specific compatibility modes (e.g., Amkor, Hynix...).</w:t>
      </w:r>
    </w:p>
    <w:p w14:paraId="758DA637" w14:textId="1E86436E" w:rsidR="00DC0819" w:rsidRDefault="00DC0819" w:rsidP="006E6F1E">
      <w:pPr>
        <w:pStyle w:val="ListParagraph"/>
        <w:numPr>
          <w:ilvl w:val="0"/>
          <w:numId w:val="29"/>
        </w:numPr>
        <w:ind w:leftChars="0" w:left="360"/>
      </w:pPr>
      <w:r w:rsidRPr="00DC0819">
        <w:t>A simple, easy-to-read, and multilingual interface helps minimize operational errors.</w:t>
      </w:r>
    </w:p>
    <w:p w14:paraId="45ED6EA4" w14:textId="497F2F58" w:rsidR="00A92E9F" w:rsidRDefault="00C335A8" w:rsidP="00C335A8">
      <w:pPr>
        <w:pStyle w:val="2dg"/>
      </w:pPr>
      <w:bookmarkStart w:id="12" w:name="_Toc203983930"/>
      <w:r w:rsidRPr="00C335A8">
        <w:t xml:space="preserve">Intended </w:t>
      </w:r>
      <w:r w:rsidR="00DF3FD0">
        <w:t>U</w:t>
      </w:r>
      <w:r w:rsidRPr="00C335A8">
        <w:t>sers</w:t>
      </w:r>
      <w:bookmarkEnd w:id="12"/>
    </w:p>
    <w:p w14:paraId="0112785B" w14:textId="0A8D37A9" w:rsidR="00DC0819" w:rsidRDefault="00D56088" w:rsidP="00820798">
      <w:pPr>
        <w:pStyle w:val="3dg11"/>
      </w:pPr>
      <w:bookmarkStart w:id="13" w:name="_Toc203983931"/>
      <w:r w:rsidRPr="00D56088">
        <w:t>Machine Operators / Equipment Technicians</w:t>
      </w:r>
      <w:bookmarkEnd w:id="13"/>
    </w:p>
    <w:p w14:paraId="0F03A95D" w14:textId="56800478" w:rsidR="00DC0819" w:rsidRDefault="00DC0819" w:rsidP="00DC0819">
      <w:r>
        <w:t>This group consists of users who operate the software daily on the factory floor. They use VSPO to start, run, and monitor thermal processes, track chamber status, and respond quickly to any alarms.</w:t>
      </w:r>
    </w:p>
    <w:p w14:paraId="1A85056B" w14:textId="1CD0B1E8" w:rsidR="00DC0819" w:rsidRDefault="005233DA" w:rsidP="00820798">
      <w:pPr>
        <w:pStyle w:val="3dg11"/>
      </w:pPr>
      <w:bookmarkStart w:id="14" w:name="_Toc203983932"/>
      <w:r w:rsidRPr="005233DA">
        <w:t>Maintenance Engineers</w:t>
      </w:r>
      <w:bookmarkEnd w:id="14"/>
    </w:p>
    <w:p w14:paraId="4D6860CC" w14:textId="19BDF899" w:rsidR="005233DA" w:rsidRDefault="005233DA" w:rsidP="005233DA">
      <w:r>
        <w:t>They utilize functions such as I/O testing, alarm monitoring, and operation history to diagnose hardware faults, check sensors, motors, and cooling systems.</w:t>
      </w:r>
      <w:r w:rsidR="00B51F45">
        <w:t xml:space="preserve"> </w:t>
      </w:r>
      <w:r>
        <w:t>VSPO helps them quickly identify fault locations through visual error messages and logger data.</w:t>
      </w:r>
    </w:p>
    <w:p w14:paraId="73CE066B" w14:textId="53E49497" w:rsidR="00D21112" w:rsidRDefault="00317160" w:rsidP="00820798">
      <w:pPr>
        <w:pStyle w:val="3dg11"/>
      </w:pPr>
      <w:bookmarkStart w:id="15" w:name="_Toc203983933"/>
      <w:r w:rsidRPr="00317160">
        <w:t>Process Engineers</w:t>
      </w:r>
      <w:bookmarkEnd w:id="15"/>
    </w:p>
    <w:p w14:paraId="04E11E40" w14:textId="51EDDCEA" w:rsidR="00586FEB" w:rsidRDefault="00586FEB" w:rsidP="00586FEB">
      <w:r>
        <w:t>This group is responsible for setting up and optimizing thermal process patterns. VSPO provides tools to build detailed operation recipes with segment-based steps, making it ideal for designing standardized processes</w:t>
      </w:r>
      <w:r w:rsidR="00734551">
        <w:t xml:space="preserve"> </w:t>
      </w:r>
      <w:r w:rsidR="00E23AF9">
        <w:t>-</w:t>
      </w:r>
      <w:r w:rsidR="00734551">
        <w:t xml:space="preserve"> </w:t>
      </w:r>
      <w:r>
        <w:t>especially in the semiconductor and electronics industries.</w:t>
      </w:r>
    </w:p>
    <w:p w14:paraId="7759C17B" w14:textId="38D4D34E" w:rsidR="00BC4AAA" w:rsidRDefault="007C3188" w:rsidP="00820798">
      <w:pPr>
        <w:pStyle w:val="3dg11"/>
      </w:pPr>
      <w:bookmarkStart w:id="16" w:name="_Toc203983934"/>
      <w:r w:rsidRPr="007C3188">
        <w:t>Production Supervisors / Managers</w:t>
      </w:r>
      <w:bookmarkEnd w:id="16"/>
    </w:p>
    <w:p w14:paraId="23E87D23" w14:textId="6476D844" w:rsidR="007578CC" w:rsidRDefault="007578CC" w:rsidP="007578CC">
      <w:r>
        <w:t>They use the software to monitor the overall status of all chambers, review operation history, and ensure all equipment follows standard operating procedures. Features like exporting history data, configuring temperature and O₂ limits support compliance monitoring and reporting.</w:t>
      </w:r>
    </w:p>
    <w:p w14:paraId="64C51FE1" w14:textId="26A86DB7" w:rsidR="005E67CC" w:rsidRDefault="005E67CC" w:rsidP="00820798">
      <w:pPr>
        <w:pStyle w:val="3dg11"/>
      </w:pPr>
      <w:bookmarkStart w:id="17" w:name="_Toc203983935"/>
      <w:r w:rsidRPr="005E67CC">
        <w:t>System Integrators / Automation Developers</w:t>
      </w:r>
      <w:bookmarkEnd w:id="17"/>
    </w:p>
    <w:p w14:paraId="75A101F0" w14:textId="03208384" w:rsidR="001F47D7" w:rsidRDefault="001F47D7" w:rsidP="001F47D7">
      <w:r w:rsidRPr="001F47D7">
        <w:t>If the software is part of a larger system, integration teams can configure TCP/Serial communication, add new devices, or synchronize data with MES, SCADA, and other systems.</w:t>
      </w:r>
    </w:p>
    <w:p w14:paraId="4D525942" w14:textId="28BC5A0A" w:rsidR="00AA566F" w:rsidRDefault="00776735" w:rsidP="00820798">
      <w:pPr>
        <w:pStyle w:val="3dg11"/>
      </w:pPr>
      <w:bookmarkStart w:id="18" w:name="_Toc203983936"/>
      <w:r w:rsidRPr="00776735">
        <w:t>QA / QC Teams (Quality Assurance / Quality Control)</w:t>
      </w:r>
      <w:bookmarkEnd w:id="18"/>
    </w:p>
    <w:p w14:paraId="2487DF5C" w14:textId="043D71B1" w:rsidR="00453077" w:rsidRDefault="00AA566F" w:rsidP="00AA566F">
      <w:r>
        <w:t>They retrieve operational and logger data to verify that machine conditions align with product outcomes. They inspect temperature, runtime, and any abnormal or limit-exceeding parameters.</w:t>
      </w:r>
    </w:p>
    <w:p w14:paraId="443F39AA" w14:textId="77777777" w:rsidR="00453077" w:rsidRDefault="00453077">
      <w:pPr>
        <w:widowControl/>
        <w:wordWrap/>
        <w:autoSpaceDE/>
        <w:autoSpaceDN/>
        <w:jc w:val="left"/>
      </w:pPr>
      <w:r>
        <w:br w:type="page"/>
      </w:r>
    </w:p>
    <w:p w14:paraId="35112F5D" w14:textId="04E6F06B" w:rsidR="00C7630A" w:rsidRDefault="00045FE2" w:rsidP="00926D98">
      <w:pPr>
        <w:pStyle w:val="1dg11"/>
      </w:pPr>
      <w:bookmarkStart w:id="19" w:name="_Toc203983937"/>
      <w:r>
        <w:rPr>
          <w:rFonts w:hint="eastAsia"/>
        </w:rPr>
        <w:lastRenderedPageBreak/>
        <w:t>Program Operations</w:t>
      </w:r>
      <w:bookmarkEnd w:id="19"/>
    </w:p>
    <w:p w14:paraId="702B9A44" w14:textId="16A27F1F" w:rsidR="00774A3F" w:rsidRDefault="00774A3F" w:rsidP="00774A3F">
      <w:pPr>
        <w:pStyle w:val="2dg"/>
      </w:pPr>
      <w:bookmarkStart w:id="20" w:name="_Toc203983938"/>
      <w:r>
        <w:t>Main Screen</w:t>
      </w:r>
      <w:bookmarkEnd w:id="20"/>
    </w:p>
    <w:p w14:paraId="092DC9E7" w14:textId="39ECBB2A" w:rsidR="00AB1F18" w:rsidRDefault="00FC558B" w:rsidP="00AB1F18">
      <w:pPr>
        <w:keepNext/>
      </w:pPr>
      <w:r w:rsidRPr="00FC558B">
        <w:rPr>
          <w:noProof/>
        </w:rPr>
        <w:drawing>
          <wp:inline distT="0" distB="0" distL="0" distR="0" wp14:anchorId="49D4FAB2" wp14:editId="4D186907">
            <wp:extent cx="5731510" cy="3077210"/>
            <wp:effectExtent l="19050" t="19050" r="2540" b="8890"/>
            <wp:docPr id="177977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79770" name=""/>
                    <pic:cNvPicPr/>
                  </pic:nvPicPr>
                  <pic:blipFill>
                    <a:blip r:embed="rId12"/>
                    <a:stretch>
                      <a:fillRect/>
                    </a:stretch>
                  </pic:blipFill>
                  <pic:spPr>
                    <a:xfrm>
                      <a:off x="0" y="0"/>
                      <a:ext cx="5731510" cy="3077210"/>
                    </a:xfrm>
                    <a:prstGeom prst="rect">
                      <a:avLst/>
                    </a:prstGeom>
                    <a:ln>
                      <a:solidFill>
                        <a:schemeClr val="accent1"/>
                      </a:solidFill>
                    </a:ln>
                  </pic:spPr>
                </pic:pic>
              </a:graphicData>
            </a:graphic>
          </wp:inline>
        </w:drawing>
      </w:r>
    </w:p>
    <w:p w14:paraId="5825C1E2" w14:textId="7F507384" w:rsidR="00051F2A" w:rsidRPr="00BD239D" w:rsidRDefault="00AB1F18" w:rsidP="00911166">
      <w:pPr>
        <w:pStyle w:val="styleImageCaption"/>
      </w:pPr>
      <w:r w:rsidRPr="00BD239D">
        <w:t xml:space="preserve">Figure </w:t>
      </w:r>
      <w:r w:rsidRPr="00BD239D">
        <w:fldChar w:fldCharType="begin"/>
      </w:r>
      <w:r w:rsidRPr="00BD239D">
        <w:instrText xml:space="preserve"> SEQ Figure \* ARABIC </w:instrText>
      </w:r>
      <w:r w:rsidRPr="00BD239D">
        <w:fldChar w:fldCharType="separate"/>
      </w:r>
      <w:r w:rsidR="003C2392">
        <w:rPr>
          <w:noProof/>
        </w:rPr>
        <w:t>1</w:t>
      </w:r>
      <w:r w:rsidRPr="00BD239D">
        <w:fldChar w:fldCharType="end"/>
      </w:r>
      <w:r w:rsidRPr="00BD239D">
        <w:t xml:space="preserve">. Main </w:t>
      </w:r>
      <w:r w:rsidR="0040480A" w:rsidRPr="00BD239D">
        <w:t>Screen</w:t>
      </w:r>
    </w:p>
    <w:p w14:paraId="1603064B" w14:textId="3ABF66A0" w:rsidR="0025160F" w:rsidRPr="0025160F" w:rsidRDefault="0025160F" w:rsidP="002D4074">
      <w:pPr>
        <w:spacing w:after="120"/>
      </w:pPr>
      <w:r w:rsidRPr="0025160F">
        <w:t>The Main Screen of the VSPO software serves as the central interface where users can directly monitor the overall status and operating parameters of all thermal chambers during pattern-based temperature testing.</w:t>
      </w:r>
    </w:p>
    <w:p w14:paraId="0D1521CC" w14:textId="6C8A1FF5" w:rsidR="0025160F" w:rsidRDefault="004011E7" w:rsidP="0025160F">
      <w:r w:rsidRPr="004011E7">
        <w:t>The main interface of VSPO is organized into four primary sections:</w:t>
      </w:r>
    </w:p>
    <w:p w14:paraId="7DB0BAB6" w14:textId="0584E1CC" w:rsidR="003E16BB" w:rsidRPr="003E16BB" w:rsidRDefault="003E16BB" w:rsidP="003E16BB">
      <w:pPr>
        <w:pStyle w:val="LineListStyle"/>
      </w:pPr>
      <w:r w:rsidRPr="003E16BB">
        <w:t>Header Bar</w:t>
      </w:r>
      <w:r>
        <w:t>.</w:t>
      </w:r>
    </w:p>
    <w:p w14:paraId="3FA17936" w14:textId="37DB6563" w:rsidR="003E16BB" w:rsidRPr="003E16BB" w:rsidRDefault="003E16BB" w:rsidP="003E16BB">
      <w:pPr>
        <w:pStyle w:val="LineListStyle"/>
      </w:pPr>
      <w:r w:rsidRPr="003E16BB">
        <w:t>Login Panel</w:t>
      </w:r>
      <w:r>
        <w:t>.</w:t>
      </w:r>
    </w:p>
    <w:p w14:paraId="21B38229" w14:textId="0DDD99B2" w:rsidR="003E16BB" w:rsidRPr="003E16BB" w:rsidRDefault="003E16BB" w:rsidP="003E16BB">
      <w:pPr>
        <w:pStyle w:val="LineListStyle"/>
      </w:pPr>
      <w:r w:rsidRPr="003E16BB">
        <w:t>Chamber Monitoring Area</w:t>
      </w:r>
      <w:r>
        <w:t>.</w:t>
      </w:r>
    </w:p>
    <w:p w14:paraId="17E4FC14" w14:textId="48BADB14" w:rsidR="00844C90" w:rsidRDefault="003E16BB" w:rsidP="004206F0">
      <w:pPr>
        <w:pStyle w:val="LineListStyle"/>
      </w:pPr>
      <w:r w:rsidRPr="003E16BB">
        <w:t>Main Menu Bar</w:t>
      </w:r>
      <w:r>
        <w:t>.</w:t>
      </w:r>
    </w:p>
    <w:p w14:paraId="0A1CF062" w14:textId="5EB52E78" w:rsidR="006A60D2" w:rsidRDefault="007339C8" w:rsidP="00820798">
      <w:pPr>
        <w:pStyle w:val="3dg11"/>
      </w:pPr>
      <w:bookmarkStart w:id="21" w:name="_Toc203983939"/>
      <w:r w:rsidRPr="007339C8">
        <w:t>Header Bar</w:t>
      </w:r>
      <w:bookmarkEnd w:id="21"/>
    </w:p>
    <w:p w14:paraId="0D610553" w14:textId="5464654E" w:rsidR="00F14CDE" w:rsidRDefault="00EB2BBD" w:rsidP="00F14CDE">
      <w:pPr>
        <w:keepNext/>
        <w:jc w:val="center"/>
      </w:pPr>
      <w:r w:rsidRPr="00EB2BBD">
        <w:rPr>
          <w:noProof/>
        </w:rPr>
        <w:drawing>
          <wp:inline distT="0" distB="0" distL="0" distR="0" wp14:anchorId="2A8F4ECF" wp14:editId="1A192A6C">
            <wp:extent cx="5648325" cy="565083"/>
            <wp:effectExtent l="19050" t="19050" r="0" b="6985"/>
            <wp:docPr id="13397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3788" name=""/>
                    <pic:cNvPicPr/>
                  </pic:nvPicPr>
                  <pic:blipFill>
                    <a:blip r:embed="rId13"/>
                    <a:stretch>
                      <a:fillRect/>
                    </a:stretch>
                  </pic:blipFill>
                  <pic:spPr>
                    <a:xfrm>
                      <a:off x="0" y="0"/>
                      <a:ext cx="5679432" cy="568195"/>
                    </a:xfrm>
                    <a:prstGeom prst="rect">
                      <a:avLst/>
                    </a:prstGeom>
                    <a:ln>
                      <a:solidFill>
                        <a:schemeClr val="accent1"/>
                      </a:solidFill>
                    </a:ln>
                  </pic:spPr>
                </pic:pic>
              </a:graphicData>
            </a:graphic>
          </wp:inline>
        </w:drawing>
      </w:r>
    </w:p>
    <w:p w14:paraId="633046E6" w14:textId="7C528244" w:rsidR="00CD3564" w:rsidRPr="00F14CDE" w:rsidRDefault="00F14CDE" w:rsidP="00911166">
      <w:pPr>
        <w:pStyle w:val="styleImageCaption"/>
        <w:rPr>
          <w:rFonts w:ascii="Cambria" w:hAnsi="Cambria"/>
        </w:rPr>
      </w:pPr>
      <w:r>
        <w:t xml:space="preserve">Figure </w:t>
      </w:r>
      <w:r>
        <w:fldChar w:fldCharType="begin"/>
      </w:r>
      <w:r>
        <w:instrText xml:space="preserve"> SEQ Figure \* ARABIC </w:instrText>
      </w:r>
      <w:r>
        <w:fldChar w:fldCharType="separate"/>
      </w:r>
      <w:r w:rsidR="003C2392">
        <w:rPr>
          <w:noProof/>
        </w:rPr>
        <w:t>2</w:t>
      </w:r>
      <w:r>
        <w:fldChar w:fldCharType="end"/>
      </w:r>
      <w:r>
        <w:t>. Header B</w:t>
      </w:r>
      <w:r>
        <w:rPr>
          <w:rFonts w:ascii="Cambria" w:hAnsi="Cambria"/>
        </w:rPr>
        <w:t>ar</w:t>
      </w:r>
    </w:p>
    <w:p w14:paraId="506042A0" w14:textId="77777777" w:rsidR="008A3327" w:rsidRPr="008A3327" w:rsidRDefault="008A3327" w:rsidP="008A3327">
      <w:r w:rsidRPr="008A3327">
        <w:t>Located at the top of the screen, the header provides system-related information, including:</w:t>
      </w:r>
    </w:p>
    <w:p w14:paraId="17E8DC0E" w14:textId="77777777" w:rsidR="008A3327" w:rsidRPr="008A3327" w:rsidRDefault="008A3327" w:rsidP="008A70C1">
      <w:pPr>
        <w:pStyle w:val="LineListStyle"/>
      </w:pPr>
      <w:r w:rsidRPr="008A3327">
        <w:t>Company Logo and Software Name (VSPO): Helps reinforce branding and identify the application.</w:t>
      </w:r>
    </w:p>
    <w:p w14:paraId="5B4EB616" w14:textId="41199443" w:rsidR="009F5E8D" w:rsidRDefault="008A3327" w:rsidP="004206F0">
      <w:pPr>
        <w:pStyle w:val="LineListStyle"/>
      </w:pPr>
      <w:r w:rsidRPr="008A3327">
        <w:t>Day, Date, and System Time: Displays the current day of the week, date, and time, making it easy for users to track the production schedule.</w:t>
      </w:r>
    </w:p>
    <w:p w14:paraId="0D59B18C" w14:textId="77777777" w:rsidR="009F5E8D" w:rsidRDefault="009F5E8D">
      <w:pPr>
        <w:widowControl/>
        <w:wordWrap/>
        <w:autoSpaceDE/>
        <w:autoSpaceDN/>
        <w:jc w:val="left"/>
      </w:pPr>
      <w:r>
        <w:br w:type="page"/>
      </w:r>
    </w:p>
    <w:p w14:paraId="0B95413C" w14:textId="55DBF8EA" w:rsidR="00220A6C" w:rsidRDefault="00220A6C" w:rsidP="00820798">
      <w:pPr>
        <w:pStyle w:val="3dg11"/>
      </w:pPr>
      <w:bookmarkStart w:id="22" w:name="_Toc203983940"/>
      <w:r w:rsidRPr="00220A6C">
        <w:lastRenderedPageBreak/>
        <w:t>Login Panel</w:t>
      </w:r>
      <w:bookmarkEnd w:id="22"/>
    </w:p>
    <w:p w14:paraId="0A15F204" w14:textId="4E3289B4" w:rsidR="008C5E8F" w:rsidRDefault="00F3410D" w:rsidP="008C5E8F">
      <w:pPr>
        <w:keepNext/>
        <w:jc w:val="center"/>
      </w:pPr>
      <w:r w:rsidRPr="00F3410D">
        <w:rPr>
          <w:noProof/>
        </w:rPr>
        <w:drawing>
          <wp:inline distT="0" distB="0" distL="0" distR="0" wp14:anchorId="03D99829" wp14:editId="2F278CB0">
            <wp:extent cx="1000265" cy="609685"/>
            <wp:effectExtent l="19050" t="19050" r="9525" b="0"/>
            <wp:docPr id="163473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33390" name=""/>
                    <pic:cNvPicPr/>
                  </pic:nvPicPr>
                  <pic:blipFill>
                    <a:blip r:embed="rId14"/>
                    <a:stretch>
                      <a:fillRect/>
                    </a:stretch>
                  </pic:blipFill>
                  <pic:spPr>
                    <a:xfrm>
                      <a:off x="0" y="0"/>
                      <a:ext cx="1000265" cy="609685"/>
                    </a:xfrm>
                    <a:prstGeom prst="rect">
                      <a:avLst/>
                    </a:prstGeom>
                    <a:ln>
                      <a:solidFill>
                        <a:schemeClr val="accent1"/>
                      </a:solidFill>
                    </a:ln>
                  </pic:spPr>
                </pic:pic>
              </a:graphicData>
            </a:graphic>
          </wp:inline>
        </w:drawing>
      </w:r>
    </w:p>
    <w:p w14:paraId="52343C1E" w14:textId="401EDB50" w:rsidR="00B87DDC" w:rsidRDefault="008C5E8F" w:rsidP="00911166">
      <w:pPr>
        <w:pStyle w:val="styleImageCaption"/>
      </w:pPr>
      <w:r>
        <w:t xml:space="preserve">Figure </w:t>
      </w:r>
      <w:r>
        <w:fldChar w:fldCharType="begin"/>
      </w:r>
      <w:r>
        <w:instrText xml:space="preserve"> SEQ Figure \* ARABIC </w:instrText>
      </w:r>
      <w:r>
        <w:fldChar w:fldCharType="separate"/>
      </w:r>
      <w:r w:rsidR="003C2392">
        <w:rPr>
          <w:noProof/>
        </w:rPr>
        <w:t>3</w:t>
      </w:r>
      <w:r>
        <w:fldChar w:fldCharType="end"/>
      </w:r>
      <w:r>
        <w:t>. Login Panel</w:t>
      </w:r>
    </w:p>
    <w:p w14:paraId="25AF8D00" w14:textId="6CF96560" w:rsidR="00214056" w:rsidRDefault="00C25375" w:rsidP="00C25375">
      <w:r w:rsidRPr="00C25375">
        <w:t xml:space="preserve">Positioned at the </w:t>
      </w:r>
      <w:r w:rsidRPr="00F92BFB">
        <w:t>top-right corner of the screen</w:t>
      </w:r>
      <w:r w:rsidRPr="00C25375">
        <w:t>, this area displays the currently logged-in user (e.g., “Admin”).</w:t>
      </w:r>
      <w:r w:rsidRPr="00C25375">
        <w:br/>
        <w:t>This section is separated to ensure secure access control, data protection, and role-based functionality customization.</w:t>
      </w:r>
    </w:p>
    <w:p w14:paraId="50357267" w14:textId="77303E82" w:rsidR="00C25375" w:rsidRDefault="00DE189E" w:rsidP="00820798">
      <w:pPr>
        <w:pStyle w:val="3dg11"/>
      </w:pPr>
      <w:bookmarkStart w:id="23" w:name="_Toc203983941"/>
      <w:r w:rsidRPr="00DE189E">
        <w:t>Chamber Monitoring Area</w:t>
      </w:r>
      <w:bookmarkEnd w:id="23"/>
    </w:p>
    <w:p w14:paraId="42C0AC84" w14:textId="504C7AE7" w:rsidR="0041488A" w:rsidRDefault="00C71AA6" w:rsidP="0041488A">
      <w:pPr>
        <w:keepNext/>
        <w:jc w:val="center"/>
      </w:pPr>
      <w:r w:rsidRPr="00C71AA6">
        <w:rPr>
          <w:noProof/>
        </w:rPr>
        <w:drawing>
          <wp:inline distT="0" distB="0" distL="0" distR="0" wp14:anchorId="2113CEC8" wp14:editId="217ED375">
            <wp:extent cx="5731510" cy="2510155"/>
            <wp:effectExtent l="19050" t="19050" r="2540" b="4445"/>
            <wp:docPr id="212191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12544" name=""/>
                    <pic:cNvPicPr/>
                  </pic:nvPicPr>
                  <pic:blipFill>
                    <a:blip r:embed="rId15"/>
                    <a:stretch>
                      <a:fillRect/>
                    </a:stretch>
                  </pic:blipFill>
                  <pic:spPr>
                    <a:xfrm>
                      <a:off x="0" y="0"/>
                      <a:ext cx="5731510" cy="2510155"/>
                    </a:xfrm>
                    <a:prstGeom prst="rect">
                      <a:avLst/>
                    </a:prstGeom>
                    <a:ln>
                      <a:solidFill>
                        <a:schemeClr val="accent1"/>
                      </a:solidFill>
                    </a:ln>
                  </pic:spPr>
                </pic:pic>
              </a:graphicData>
            </a:graphic>
          </wp:inline>
        </w:drawing>
      </w:r>
    </w:p>
    <w:p w14:paraId="6D93BDC6" w14:textId="0FFCB3D8" w:rsidR="00A03140" w:rsidRDefault="0041488A" w:rsidP="00911166">
      <w:pPr>
        <w:pStyle w:val="styleImageCaption"/>
      </w:pPr>
      <w:r>
        <w:t xml:space="preserve">Figure </w:t>
      </w:r>
      <w:r>
        <w:fldChar w:fldCharType="begin"/>
      </w:r>
      <w:r>
        <w:instrText xml:space="preserve"> SEQ Figure \* ARABIC </w:instrText>
      </w:r>
      <w:r>
        <w:fldChar w:fldCharType="separate"/>
      </w:r>
      <w:r w:rsidR="003C2392">
        <w:rPr>
          <w:noProof/>
        </w:rPr>
        <w:t>4</w:t>
      </w:r>
      <w:r>
        <w:fldChar w:fldCharType="end"/>
      </w:r>
      <w:r>
        <w:t>.</w:t>
      </w:r>
      <w:r w:rsidR="001236BB">
        <w:t xml:space="preserve"> </w:t>
      </w:r>
      <w:r w:rsidRPr="0041488A">
        <w:t>Chamber Monitoring Area</w:t>
      </w:r>
    </w:p>
    <w:p w14:paraId="400791FA" w14:textId="77777777" w:rsidR="005619B5" w:rsidRDefault="00394409" w:rsidP="00394409">
      <w:r w:rsidRPr="00394409">
        <w:t>This is the core area of the interface, where all configured thermal chambers are displayed.</w:t>
      </w:r>
    </w:p>
    <w:p w14:paraId="5906056D" w14:textId="3069D473" w:rsidR="00C50052" w:rsidRDefault="00C67A19" w:rsidP="00C50052">
      <w:pPr>
        <w:keepNext/>
        <w:jc w:val="center"/>
      </w:pPr>
      <w:r w:rsidRPr="00C67A19">
        <w:rPr>
          <w:noProof/>
        </w:rPr>
        <w:drawing>
          <wp:inline distT="0" distB="0" distL="0" distR="0" wp14:anchorId="670818A4" wp14:editId="3DDAFF87">
            <wp:extent cx="5750560" cy="3014807"/>
            <wp:effectExtent l="19050" t="19050" r="2540" b="0"/>
            <wp:docPr id="4792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2481" name=""/>
                    <pic:cNvPicPr/>
                  </pic:nvPicPr>
                  <pic:blipFill>
                    <a:blip r:embed="rId16"/>
                    <a:stretch>
                      <a:fillRect/>
                    </a:stretch>
                  </pic:blipFill>
                  <pic:spPr>
                    <a:xfrm>
                      <a:off x="0" y="0"/>
                      <a:ext cx="5756119" cy="3017721"/>
                    </a:xfrm>
                    <a:prstGeom prst="rect">
                      <a:avLst/>
                    </a:prstGeom>
                    <a:ln>
                      <a:solidFill>
                        <a:schemeClr val="accent1"/>
                      </a:solidFill>
                    </a:ln>
                  </pic:spPr>
                </pic:pic>
              </a:graphicData>
            </a:graphic>
          </wp:inline>
        </w:drawing>
      </w:r>
    </w:p>
    <w:p w14:paraId="443CF42D" w14:textId="3C12E71C" w:rsidR="00440772" w:rsidRPr="00045706" w:rsidRDefault="00C50052" w:rsidP="00911166">
      <w:pPr>
        <w:pStyle w:val="styleImageCaption"/>
        <w:rPr>
          <w:rFonts w:ascii="Cambria" w:hAnsi="Cambria"/>
        </w:rPr>
      </w:pPr>
      <w:r>
        <w:t xml:space="preserve">Figure </w:t>
      </w:r>
      <w:r>
        <w:fldChar w:fldCharType="begin"/>
      </w:r>
      <w:r>
        <w:instrText xml:space="preserve"> SEQ Figure \* ARABIC </w:instrText>
      </w:r>
      <w:r>
        <w:fldChar w:fldCharType="separate"/>
      </w:r>
      <w:r w:rsidR="003C2392">
        <w:rPr>
          <w:noProof/>
        </w:rPr>
        <w:t>5</w:t>
      </w:r>
      <w:r>
        <w:fldChar w:fldCharType="end"/>
      </w:r>
      <w:r>
        <w:t>. Chamber Block</w:t>
      </w:r>
      <w:r w:rsidR="00045706">
        <w:t xml:space="preserve"> </w:t>
      </w:r>
      <w:r w:rsidR="00045706">
        <w:rPr>
          <w:rFonts w:ascii="Cambria" w:hAnsi="Cambria"/>
        </w:rPr>
        <w:t>Area</w:t>
      </w:r>
    </w:p>
    <w:p w14:paraId="2425C28C" w14:textId="18403C16" w:rsidR="00394409" w:rsidRPr="00394409" w:rsidRDefault="00394409" w:rsidP="00394409">
      <w:r w:rsidRPr="00394409">
        <w:lastRenderedPageBreak/>
        <w:t>Each chamber block provides the following information:</w:t>
      </w:r>
    </w:p>
    <w:p w14:paraId="57A54269" w14:textId="09BE2348" w:rsidR="00394409" w:rsidRDefault="00394409" w:rsidP="00114B1E">
      <w:pPr>
        <w:pStyle w:val="LineListStyle"/>
      </w:pPr>
      <w:r w:rsidRPr="00114B1E">
        <w:t>Operating Status:</w:t>
      </w:r>
      <w:r w:rsidR="006737B8">
        <w:t xml:space="preserve"> </w:t>
      </w:r>
    </w:p>
    <w:p w14:paraId="28268B5C" w14:textId="64BBE20D" w:rsidR="00F141AC" w:rsidRDefault="006212A9" w:rsidP="004B16A2">
      <w:pPr>
        <w:pStyle w:val="LineListStyle"/>
        <w:numPr>
          <w:ilvl w:val="0"/>
          <w:numId w:val="35"/>
        </w:numPr>
      </w:pPr>
      <w:r w:rsidRPr="006212A9">
        <w:t>IDLE: Idle / Not running</w:t>
      </w:r>
      <w:r w:rsidR="00AE1ED6">
        <w:t>.</w:t>
      </w:r>
    </w:p>
    <w:p w14:paraId="0DCCCC9E" w14:textId="5141C71E" w:rsidR="00AE1ED6" w:rsidRDefault="00AE1ED6" w:rsidP="004B16A2">
      <w:pPr>
        <w:pStyle w:val="LineListStyle"/>
        <w:numPr>
          <w:ilvl w:val="0"/>
          <w:numId w:val="35"/>
        </w:numPr>
      </w:pPr>
      <w:r w:rsidRPr="00AD5375">
        <w:t>PURGE:</w:t>
      </w:r>
      <w:r w:rsidRPr="00AE1ED6">
        <w:t xml:space="preserve"> Purging in progress</w:t>
      </w:r>
      <w:r>
        <w:t>.</w:t>
      </w:r>
    </w:p>
    <w:p w14:paraId="79ABFED7" w14:textId="2BACE187" w:rsidR="0071216A" w:rsidRDefault="0071216A" w:rsidP="004B16A2">
      <w:pPr>
        <w:pStyle w:val="LineListStyle"/>
        <w:numPr>
          <w:ilvl w:val="0"/>
          <w:numId w:val="35"/>
        </w:numPr>
      </w:pPr>
      <w:r w:rsidRPr="0071216A">
        <w:t>COOL: Cooling in progress</w:t>
      </w:r>
      <w:r>
        <w:t>.</w:t>
      </w:r>
    </w:p>
    <w:p w14:paraId="760FD386" w14:textId="1676BAEE" w:rsidR="006C0C87" w:rsidRDefault="006C0C87" w:rsidP="004B16A2">
      <w:pPr>
        <w:pStyle w:val="LineListStyle"/>
        <w:numPr>
          <w:ilvl w:val="0"/>
          <w:numId w:val="35"/>
        </w:numPr>
      </w:pPr>
      <w:r w:rsidRPr="006C0C87">
        <w:t>RUN: Pattern is currently running</w:t>
      </w:r>
      <w:r>
        <w:t>.</w:t>
      </w:r>
    </w:p>
    <w:p w14:paraId="1EB4EF87" w14:textId="532AEDE8" w:rsidR="00220D55" w:rsidRDefault="00220D55" w:rsidP="004B16A2">
      <w:pPr>
        <w:pStyle w:val="LineListStyle"/>
        <w:numPr>
          <w:ilvl w:val="0"/>
          <w:numId w:val="35"/>
        </w:numPr>
      </w:pPr>
      <w:r w:rsidRPr="00220D55">
        <w:t>DONE: Pattern completed</w:t>
      </w:r>
      <w:r>
        <w:t>.</w:t>
      </w:r>
    </w:p>
    <w:p w14:paraId="6005B4D5" w14:textId="6FD69CFD" w:rsidR="00220D55" w:rsidRDefault="00220D55" w:rsidP="004B16A2">
      <w:pPr>
        <w:pStyle w:val="LineListStyle"/>
        <w:numPr>
          <w:ilvl w:val="0"/>
          <w:numId w:val="35"/>
        </w:numPr>
      </w:pPr>
      <w:r w:rsidRPr="00220D55">
        <w:t>LOCAL: Operating in standalone mode with a single setpoint</w:t>
      </w:r>
      <w:r>
        <w:t>.</w:t>
      </w:r>
    </w:p>
    <w:p w14:paraId="68B9A2FE" w14:textId="0906E08C" w:rsidR="007B7AAD" w:rsidRDefault="002D5793" w:rsidP="007B7AAD">
      <w:pPr>
        <w:pStyle w:val="LineListStyle"/>
        <w:keepNext/>
        <w:numPr>
          <w:ilvl w:val="0"/>
          <w:numId w:val="0"/>
        </w:numPr>
        <w:ind w:left="720"/>
        <w:jc w:val="center"/>
      </w:pPr>
      <w:r w:rsidRPr="002D5793">
        <w:rPr>
          <w:noProof/>
        </w:rPr>
        <w:drawing>
          <wp:inline distT="0" distB="0" distL="0" distR="0" wp14:anchorId="67E12363" wp14:editId="010F1F8E">
            <wp:extent cx="1733104" cy="809625"/>
            <wp:effectExtent l="19050" t="19050" r="635" b="0"/>
            <wp:docPr id="173525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56507" name=""/>
                    <pic:cNvPicPr/>
                  </pic:nvPicPr>
                  <pic:blipFill>
                    <a:blip r:embed="rId17"/>
                    <a:stretch>
                      <a:fillRect/>
                    </a:stretch>
                  </pic:blipFill>
                  <pic:spPr>
                    <a:xfrm>
                      <a:off x="0" y="0"/>
                      <a:ext cx="1742756" cy="814134"/>
                    </a:xfrm>
                    <a:prstGeom prst="rect">
                      <a:avLst/>
                    </a:prstGeom>
                    <a:ln>
                      <a:solidFill>
                        <a:schemeClr val="accent1"/>
                      </a:solidFill>
                    </a:ln>
                  </pic:spPr>
                </pic:pic>
              </a:graphicData>
            </a:graphic>
          </wp:inline>
        </w:drawing>
      </w:r>
    </w:p>
    <w:p w14:paraId="5D8A4279" w14:textId="75C2D9CA" w:rsidR="00281006" w:rsidRDefault="007B7AAD" w:rsidP="00470994">
      <w:pPr>
        <w:pStyle w:val="styleImageCaption"/>
        <w:ind w:firstLine="720"/>
      </w:pPr>
      <w:r>
        <w:t xml:space="preserve">Figure </w:t>
      </w:r>
      <w:r>
        <w:fldChar w:fldCharType="begin"/>
      </w:r>
      <w:r>
        <w:instrText xml:space="preserve"> SEQ Figure \* ARABIC </w:instrText>
      </w:r>
      <w:r>
        <w:fldChar w:fldCharType="separate"/>
      </w:r>
      <w:r w:rsidR="003C2392">
        <w:rPr>
          <w:noProof/>
        </w:rPr>
        <w:t>6</w:t>
      </w:r>
      <w:r>
        <w:fldChar w:fldCharType="end"/>
      </w:r>
      <w:r w:rsidR="002E6DF8">
        <w:t>. Operating Status</w:t>
      </w:r>
    </w:p>
    <w:p w14:paraId="240CF9C1" w14:textId="53198771" w:rsidR="00D46BE4" w:rsidRDefault="00854A10" w:rsidP="008620D4">
      <w:pPr>
        <w:pStyle w:val="LineListStyle"/>
      </w:pPr>
      <w:r w:rsidRPr="00854A10">
        <w:t>Key Monitoring Information:</w:t>
      </w:r>
    </w:p>
    <w:p w14:paraId="3E41A761" w14:textId="5B266859" w:rsidR="00632DF0" w:rsidRDefault="00712DF0" w:rsidP="00B8494B">
      <w:pPr>
        <w:pStyle w:val="LineListStyle"/>
        <w:numPr>
          <w:ilvl w:val="0"/>
          <w:numId w:val="36"/>
        </w:numPr>
      </w:pPr>
      <w:r w:rsidRPr="00A308DA">
        <w:t>TEMP</w:t>
      </w:r>
      <w:r w:rsidR="005C2FF6">
        <w:t>.</w:t>
      </w:r>
      <w:r w:rsidRPr="00A308DA">
        <w:t xml:space="preserve"> (°C):</w:t>
      </w:r>
      <w:r w:rsidR="0061000E">
        <w:t xml:space="preserve"> </w:t>
      </w:r>
      <w:r w:rsidRPr="00712DF0">
        <w:t xml:space="preserve"> Current chamber temperature</w:t>
      </w:r>
      <w:r>
        <w:t>.</w:t>
      </w:r>
    </w:p>
    <w:p w14:paraId="5F9F0805" w14:textId="4A274BB3" w:rsidR="00AC1CDA" w:rsidRDefault="00F27985" w:rsidP="00B8494B">
      <w:pPr>
        <w:pStyle w:val="LineListStyle"/>
        <w:numPr>
          <w:ilvl w:val="0"/>
          <w:numId w:val="36"/>
        </w:numPr>
      </w:pPr>
      <w:r w:rsidRPr="00F27985">
        <w:t>SP (Set Point): Target temperature of the active segment</w:t>
      </w:r>
      <w:r>
        <w:t>.</w:t>
      </w:r>
    </w:p>
    <w:p w14:paraId="5E99DF54" w14:textId="14D8CEC2" w:rsidR="00A65E5A" w:rsidRDefault="00A65E5A" w:rsidP="00B8494B">
      <w:pPr>
        <w:pStyle w:val="LineListStyle"/>
        <w:numPr>
          <w:ilvl w:val="0"/>
          <w:numId w:val="36"/>
        </w:numPr>
      </w:pPr>
      <w:r w:rsidRPr="00A65E5A">
        <w:t>SEG = x/y: The current segment (x) out of total segments (y) in the pattern</w:t>
      </w:r>
      <w:r>
        <w:t>.</w:t>
      </w:r>
    </w:p>
    <w:p w14:paraId="4E951E2C" w14:textId="19586BF6" w:rsidR="00A65E5A" w:rsidRDefault="00912F0E" w:rsidP="00B8494B">
      <w:pPr>
        <w:pStyle w:val="LineListStyle"/>
        <w:numPr>
          <w:ilvl w:val="0"/>
          <w:numId w:val="36"/>
        </w:numPr>
      </w:pPr>
      <w:r w:rsidRPr="00912F0E">
        <w:t>H = %: Current heating output percentage</w:t>
      </w:r>
      <w:r>
        <w:t>.</w:t>
      </w:r>
    </w:p>
    <w:p w14:paraId="72825279" w14:textId="615F8554" w:rsidR="00737B4A" w:rsidRDefault="00737B4A" w:rsidP="00B8494B">
      <w:pPr>
        <w:pStyle w:val="LineListStyle"/>
        <w:numPr>
          <w:ilvl w:val="0"/>
          <w:numId w:val="36"/>
        </w:numPr>
      </w:pPr>
      <w:r w:rsidRPr="00737B4A">
        <w:t>Remaining Time: Estimated time remaining to complete the current pattern</w:t>
      </w:r>
      <w:r w:rsidR="009F5EDD">
        <w:t>.</w:t>
      </w:r>
    </w:p>
    <w:p w14:paraId="6DE394D5" w14:textId="73FFEBBE" w:rsidR="009F5EDD" w:rsidRDefault="00561806" w:rsidP="00B8494B">
      <w:pPr>
        <w:pStyle w:val="LineListStyle"/>
        <w:numPr>
          <w:ilvl w:val="0"/>
          <w:numId w:val="36"/>
        </w:numPr>
      </w:pPr>
      <w:r w:rsidRPr="00561806">
        <w:t>IN / OUT: Timestamp of the latest pattern run</w:t>
      </w:r>
      <w:r w:rsidR="00496D95">
        <w:t>.</w:t>
      </w:r>
    </w:p>
    <w:p w14:paraId="2F90232B" w14:textId="699D3B97" w:rsidR="00DF5B98" w:rsidRDefault="00AD1864" w:rsidP="00AD1864">
      <w:pPr>
        <w:pStyle w:val="LineListStyle"/>
        <w:numPr>
          <w:ilvl w:val="0"/>
          <w:numId w:val="37"/>
        </w:numPr>
      </w:pPr>
      <w:r w:rsidRPr="00AD1864">
        <w:t>IN = Start time (e.g., 08:15)</w:t>
      </w:r>
      <w:r w:rsidR="002768DF">
        <w:t>.</w:t>
      </w:r>
    </w:p>
    <w:p w14:paraId="467BA609" w14:textId="09A89DC7" w:rsidR="002768DF" w:rsidRDefault="002768DF" w:rsidP="00AD1864">
      <w:pPr>
        <w:pStyle w:val="LineListStyle"/>
        <w:numPr>
          <w:ilvl w:val="0"/>
          <w:numId w:val="37"/>
        </w:numPr>
      </w:pPr>
      <w:r w:rsidRPr="002768DF">
        <w:t>OUT = End time (e.g., 17:28)</w:t>
      </w:r>
      <w:r>
        <w:t>.</w:t>
      </w:r>
    </w:p>
    <w:p w14:paraId="76093FE3" w14:textId="32AC12C2" w:rsidR="00070374" w:rsidRDefault="00794DAF" w:rsidP="00070374">
      <w:pPr>
        <w:pStyle w:val="LineListStyle"/>
        <w:keepNext/>
        <w:numPr>
          <w:ilvl w:val="0"/>
          <w:numId w:val="0"/>
        </w:numPr>
        <w:ind w:left="360" w:hanging="360"/>
        <w:jc w:val="center"/>
      </w:pPr>
      <w:r w:rsidRPr="00794DAF">
        <w:rPr>
          <w:noProof/>
        </w:rPr>
        <w:drawing>
          <wp:inline distT="0" distB="0" distL="0" distR="0" wp14:anchorId="0E5859C5" wp14:editId="535B0FF0">
            <wp:extent cx="1304925" cy="2787391"/>
            <wp:effectExtent l="19050" t="19050" r="0" b="0"/>
            <wp:docPr id="148650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04070" name=""/>
                    <pic:cNvPicPr/>
                  </pic:nvPicPr>
                  <pic:blipFill>
                    <a:blip r:embed="rId18"/>
                    <a:stretch>
                      <a:fillRect/>
                    </a:stretch>
                  </pic:blipFill>
                  <pic:spPr>
                    <a:xfrm>
                      <a:off x="0" y="0"/>
                      <a:ext cx="1305980" cy="2789644"/>
                    </a:xfrm>
                    <a:prstGeom prst="rect">
                      <a:avLst/>
                    </a:prstGeom>
                    <a:ln>
                      <a:solidFill>
                        <a:schemeClr val="accent1"/>
                      </a:solidFill>
                    </a:ln>
                  </pic:spPr>
                </pic:pic>
              </a:graphicData>
            </a:graphic>
          </wp:inline>
        </w:drawing>
      </w:r>
    </w:p>
    <w:p w14:paraId="311CFD23" w14:textId="4E458793" w:rsidR="006763CE" w:rsidRDefault="00070374" w:rsidP="00911166">
      <w:pPr>
        <w:pStyle w:val="styleImageCaption"/>
      </w:pPr>
      <w:r>
        <w:t xml:space="preserve">Figure </w:t>
      </w:r>
      <w:r>
        <w:fldChar w:fldCharType="begin"/>
      </w:r>
      <w:r>
        <w:instrText xml:space="preserve"> SEQ Figure \* ARABIC </w:instrText>
      </w:r>
      <w:r>
        <w:fldChar w:fldCharType="separate"/>
      </w:r>
      <w:r w:rsidR="003C2392">
        <w:rPr>
          <w:noProof/>
        </w:rPr>
        <w:t>7</w:t>
      </w:r>
      <w:r>
        <w:fldChar w:fldCharType="end"/>
      </w:r>
      <w:r>
        <w:t>. Key Monitoring Information</w:t>
      </w:r>
    </w:p>
    <w:p w14:paraId="7F18F292" w14:textId="56711369" w:rsidR="004F40C1" w:rsidRDefault="00E01A76" w:rsidP="004F40C1">
      <w:pPr>
        <w:pStyle w:val="LineListStyle"/>
      </w:pPr>
      <w:r w:rsidRPr="00E01A76">
        <w:t>Real-Time Temperature Chart</w:t>
      </w:r>
      <w:r>
        <w:t xml:space="preserve">: </w:t>
      </w:r>
      <w:r w:rsidR="0027111E" w:rsidRPr="0027111E">
        <w:t xml:space="preserve">A dynamic graph shows the </w:t>
      </w:r>
      <w:r w:rsidR="0027111E" w:rsidRPr="005105E8">
        <w:t>temperature curves</w:t>
      </w:r>
      <w:r w:rsidR="0027111E" w:rsidRPr="0027111E">
        <w:t xml:space="preserve"> of different measurement channels in real time.</w:t>
      </w:r>
    </w:p>
    <w:p w14:paraId="435C7FA8" w14:textId="1B81A606" w:rsidR="00F21C4E" w:rsidRDefault="00AC01A3" w:rsidP="008379DE">
      <w:pPr>
        <w:pStyle w:val="LineListStyle"/>
        <w:numPr>
          <w:ilvl w:val="0"/>
          <w:numId w:val="38"/>
        </w:numPr>
      </w:pPr>
      <w:r w:rsidRPr="00397270">
        <w:lastRenderedPageBreak/>
        <w:t xml:space="preserve">CH.1 → </w:t>
      </w:r>
      <w:proofErr w:type="gramStart"/>
      <w:r w:rsidRPr="00397270">
        <w:t>CH.n</w:t>
      </w:r>
      <w:proofErr w:type="gramEnd"/>
      <w:r w:rsidRPr="00AC01A3">
        <w:t>: Logger channels representing temperature probes/sensors</w:t>
      </w:r>
      <w:r w:rsidR="00212BF6">
        <w:t>.</w:t>
      </w:r>
    </w:p>
    <w:p w14:paraId="378E7E94" w14:textId="7A374C85" w:rsidR="00DC6006" w:rsidRPr="00C8502B" w:rsidRDefault="00CE3361" w:rsidP="008379DE">
      <w:pPr>
        <w:pStyle w:val="LineListStyle"/>
        <w:numPr>
          <w:ilvl w:val="0"/>
          <w:numId w:val="38"/>
        </w:numPr>
      </w:pPr>
      <w:r w:rsidRPr="00CE3361">
        <w:t xml:space="preserve">Channels are defined based on </w:t>
      </w:r>
      <w:r w:rsidRPr="00864DDD">
        <w:t>Chamber Settings</w:t>
      </w:r>
      <w:r>
        <w:rPr>
          <w:b/>
          <w:bCs/>
        </w:rPr>
        <w:t>.</w:t>
      </w:r>
    </w:p>
    <w:p w14:paraId="0423080B" w14:textId="00F27AFB" w:rsidR="00C8502B" w:rsidRDefault="00C8502B" w:rsidP="008379DE">
      <w:pPr>
        <w:pStyle w:val="LineListStyle"/>
        <w:numPr>
          <w:ilvl w:val="0"/>
          <w:numId w:val="38"/>
        </w:numPr>
      </w:pPr>
      <w:r w:rsidRPr="0051361E">
        <w:t>Different colors</w:t>
      </w:r>
      <w:r w:rsidRPr="00C8502B">
        <w:t xml:space="preserve"> are used to distinguish each channel line clearly</w:t>
      </w:r>
      <w:r>
        <w:t>.</w:t>
      </w:r>
    </w:p>
    <w:p w14:paraId="40C7E830" w14:textId="251946D2" w:rsidR="00013EA4" w:rsidRDefault="00D62B60" w:rsidP="00A20DEB">
      <w:pPr>
        <w:pStyle w:val="LineListStyle"/>
        <w:keepNext/>
        <w:numPr>
          <w:ilvl w:val="0"/>
          <w:numId w:val="0"/>
        </w:numPr>
        <w:ind w:left="360" w:hanging="360"/>
        <w:jc w:val="center"/>
      </w:pPr>
      <w:r w:rsidRPr="00D62B60">
        <w:rPr>
          <w:noProof/>
        </w:rPr>
        <w:drawing>
          <wp:inline distT="0" distB="0" distL="0" distR="0" wp14:anchorId="55BEA36E" wp14:editId="6C915B17">
            <wp:extent cx="4495800" cy="3446780"/>
            <wp:effectExtent l="19050" t="19050" r="0" b="1270"/>
            <wp:docPr id="152082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28321" name=""/>
                    <pic:cNvPicPr/>
                  </pic:nvPicPr>
                  <pic:blipFill>
                    <a:blip r:embed="rId19"/>
                    <a:stretch>
                      <a:fillRect/>
                    </a:stretch>
                  </pic:blipFill>
                  <pic:spPr>
                    <a:xfrm>
                      <a:off x="0" y="0"/>
                      <a:ext cx="4497052" cy="3447740"/>
                    </a:xfrm>
                    <a:prstGeom prst="rect">
                      <a:avLst/>
                    </a:prstGeom>
                    <a:ln>
                      <a:solidFill>
                        <a:schemeClr val="accent1"/>
                      </a:solidFill>
                    </a:ln>
                  </pic:spPr>
                </pic:pic>
              </a:graphicData>
            </a:graphic>
          </wp:inline>
        </w:drawing>
      </w:r>
    </w:p>
    <w:p w14:paraId="2478C7EC" w14:textId="4745F3A6" w:rsidR="00CB33F3" w:rsidRDefault="00013EA4" w:rsidP="00911166">
      <w:pPr>
        <w:pStyle w:val="styleImageCaption"/>
      </w:pPr>
      <w:r>
        <w:t xml:space="preserve">Figure </w:t>
      </w:r>
      <w:r>
        <w:fldChar w:fldCharType="begin"/>
      </w:r>
      <w:r>
        <w:instrText xml:space="preserve"> SEQ Figure \* ARABIC </w:instrText>
      </w:r>
      <w:r>
        <w:fldChar w:fldCharType="separate"/>
      </w:r>
      <w:r w:rsidR="003C2392">
        <w:rPr>
          <w:noProof/>
        </w:rPr>
        <w:t>8</w:t>
      </w:r>
      <w:r>
        <w:fldChar w:fldCharType="end"/>
      </w:r>
      <w:r w:rsidR="00066302">
        <w:t xml:space="preserve">. </w:t>
      </w:r>
      <w:r w:rsidR="00066302" w:rsidRPr="00E01A76">
        <w:t>Real-Time Temperature Chart</w:t>
      </w:r>
    </w:p>
    <w:p w14:paraId="4641351F" w14:textId="08285FE8" w:rsidR="003B77BD" w:rsidRDefault="00FB00B2" w:rsidP="00FB00B2">
      <w:pPr>
        <w:pStyle w:val="LineListStyle"/>
      </w:pPr>
      <w:r w:rsidRPr="00FB00B2">
        <w:t>Controller Status Indicators</w:t>
      </w:r>
      <w:r w:rsidR="00340362">
        <w:t>:</w:t>
      </w:r>
      <w:r>
        <w:t xml:space="preserve"> d</w:t>
      </w:r>
      <w:r w:rsidRPr="00FB00B2">
        <w:t>isplays the connection status of associated controllers</w:t>
      </w:r>
      <w:r w:rsidR="00777D4A">
        <w:t xml:space="preserve"> </w:t>
      </w:r>
      <w:r w:rsidR="00BB7F7A">
        <w:t>t</w:t>
      </w:r>
      <w:r w:rsidR="00777D4A">
        <w:t>hat</w:t>
      </w:r>
      <w:r w:rsidR="00E31E55">
        <w:t xml:space="preserve"> contain:</w:t>
      </w:r>
    </w:p>
    <w:p w14:paraId="6637CDCF" w14:textId="4721065E" w:rsidR="00E31E55" w:rsidRDefault="00065D68" w:rsidP="005555E1">
      <w:pPr>
        <w:pStyle w:val="LineListStyle"/>
        <w:numPr>
          <w:ilvl w:val="0"/>
          <w:numId w:val="39"/>
        </w:numPr>
      </w:pPr>
      <w:r w:rsidRPr="00065D68">
        <w:t>Temp. Controller</w:t>
      </w:r>
      <w:r>
        <w:t>.</w:t>
      </w:r>
    </w:p>
    <w:p w14:paraId="265E7544" w14:textId="096E92EF" w:rsidR="00065D68" w:rsidRDefault="00065D68" w:rsidP="005555E1">
      <w:pPr>
        <w:pStyle w:val="LineListStyle"/>
        <w:numPr>
          <w:ilvl w:val="0"/>
          <w:numId w:val="39"/>
        </w:numPr>
      </w:pPr>
      <w:r w:rsidRPr="00065D68">
        <w:t>T</w:t>
      </w:r>
      <w:r>
        <w:t>emp.</w:t>
      </w:r>
      <w:r w:rsidRPr="00065D68">
        <w:t xml:space="preserve"> Limit Controller</w:t>
      </w:r>
      <w:r w:rsidR="005D31E2">
        <w:t>.</w:t>
      </w:r>
    </w:p>
    <w:p w14:paraId="33EDE86C" w14:textId="5EDDE621" w:rsidR="00003B55" w:rsidRDefault="00624713" w:rsidP="005555E1">
      <w:pPr>
        <w:pStyle w:val="LineListStyle"/>
        <w:numPr>
          <w:ilvl w:val="0"/>
          <w:numId w:val="39"/>
        </w:numPr>
      </w:pPr>
      <w:r w:rsidRPr="00624713">
        <w:t>Logger</w:t>
      </w:r>
      <w:r>
        <w:t>.</w:t>
      </w:r>
    </w:p>
    <w:p w14:paraId="31DC9B02" w14:textId="5B074CDB" w:rsidR="00A20DEB" w:rsidRDefault="00624713" w:rsidP="00A20DEB">
      <w:pPr>
        <w:pStyle w:val="LineListStyle"/>
        <w:numPr>
          <w:ilvl w:val="0"/>
          <w:numId w:val="39"/>
        </w:numPr>
      </w:pPr>
      <w:r w:rsidRPr="00624713">
        <w:t>DIO Controller</w:t>
      </w:r>
      <w:r>
        <w:t>.</w:t>
      </w:r>
    </w:p>
    <w:p w14:paraId="4ED21DEA" w14:textId="7481B2D6" w:rsidR="009F74B4" w:rsidRDefault="004F6D5B" w:rsidP="009F74B4">
      <w:pPr>
        <w:pStyle w:val="LineListStyle"/>
        <w:numPr>
          <w:ilvl w:val="0"/>
          <w:numId w:val="0"/>
        </w:numPr>
        <w:ind w:left="360"/>
      </w:pPr>
      <w:r w:rsidRPr="00FB00B2">
        <w:t>Controller</w:t>
      </w:r>
      <w:r>
        <w:t>’s</w:t>
      </w:r>
      <w:r w:rsidRPr="00FB00B2">
        <w:t xml:space="preserve"> </w:t>
      </w:r>
      <w:r>
        <w:t>c</w:t>
      </w:r>
      <w:r w:rsidRPr="004F6D5B">
        <w:t>olor indicators:</w:t>
      </w:r>
    </w:p>
    <w:p w14:paraId="689AD65E" w14:textId="31138E2B" w:rsidR="004F6D5B" w:rsidRDefault="004F6D5B" w:rsidP="004F6D5B">
      <w:pPr>
        <w:pStyle w:val="LineListStyle"/>
        <w:numPr>
          <w:ilvl w:val="0"/>
          <w:numId w:val="40"/>
        </w:numPr>
      </w:pPr>
      <w:r w:rsidRPr="00CD4EAA">
        <w:t>Green:</w:t>
      </w:r>
      <w:r w:rsidRPr="004F6D5B">
        <w:t xml:space="preserve"> Connected</w:t>
      </w:r>
      <w:r w:rsidR="00CD4EAA">
        <w:t>.</w:t>
      </w:r>
    </w:p>
    <w:p w14:paraId="35821F6C" w14:textId="30751921" w:rsidR="00CD4EAA" w:rsidRDefault="003C495F" w:rsidP="004F6D5B">
      <w:pPr>
        <w:pStyle w:val="LineListStyle"/>
        <w:numPr>
          <w:ilvl w:val="0"/>
          <w:numId w:val="40"/>
        </w:numPr>
      </w:pPr>
      <w:r>
        <w:t>Red</w:t>
      </w:r>
      <w:r w:rsidR="00CD4EAA" w:rsidRPr="00CD4EAA">
        <w:t>: Disconnected</w:t>
      </w:r>
      <w:r w:rsidR="00CD4EAA">
        <w:t>.</w:t>
      </w:r>
    </w:p>
    <w:p w14:paraId="0BA9C911" w14:textId="77777777" w:rsidR="00D116ED" w:rsidRDefault="00BD7784" w:rsidP="00D116ED">
      <w:pPr>
        <w:keepNext/>
        <w:jc w:val="center"/>
      </w:pPr>
      <w:r w:rsidRPr="00BD7784">
        <w:rPr>
          <w:noProof/>
        </w:rPr>
        <w:drawing>
          <wp:inline distT="0" distB="0" distL="0" distR="0" wp14:anchorId="0B12AAA3" wp14:editId="00854F06">
            <wp:extent cx="2124371" cy="333422"/>
            <wp:effectExtent l="19050" t="19050" r="0" b="9525"/>
            <wp:docPr id="27081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11573" name=""/>
                    <pic:cNvPicPr/>
                  </pic:nvPicPr>
                  <pic:blipFill>
                    <a:blip r:embed="rId20"/>
                    <a:stretch>
                      <a:fillRect/>
                    </a:stretch>
                  </pic:blipFill>
                  <pic:spPr>
                    <a:xfrm>
                      <a:off x="0" y="0"/>
                      <a:ext cx="2124371" cy="333422"/>
                    </a:xfrm>
                    <a:prstGeom prst="rect">
                      <a:avLst/>
                    </a:prstGeom>
                    <a:ln>
                      <a:solidFill>
                        <a:schemeClr val="accent1"/>
                      </a:solidFill>
                    </a:ln>
                  </pic:spPr>
                </pic:pic>
              </a:graphicData>
            </a:graphic>
          </wp:inline>
        </w:drawing>
      </w:r>
    </w:p>
    <w:p w14:paraId="403555C9" w14:textId="73CC0C2E" w:rsidR="00BD7784" w:rsidRDefault="00D116ED" w:rsidP="00911166">
      <w:pPr>
        <w:pStyle w:val="styleImageCaption"/>
      </w:pPr>
      <w:r>
        <w:t xml:space="preserve">Figure </w:t>
      </w:r>
      <w:r>
        <w:fldChar w:fldCharType="begin"/>
      </w:r>
      <w:r>
        <w:instrText xml:space="preserve"> SEQ Figure \* ARABIC </w:instrText>
      </w:r>
      <w:r>
        <w:fldChar w:fldCharType="separate"/>
      </w:r>
      <w:r w:rsidR="003C2392">
        <w:rPr>
          <w:noProof/>
        </w:rPr>
        <w:t>9</w:t>
      </w:r>
      <w:r>
        <w:fldChar w:fldCharType="end"/>
      </w:r>
      <w:r>
        <w:t>. Controller Status Indicator</w:t>
      </w:r>
    </w:p>
    <w:p w14:paraId="701E03F7" w14:textId="556E85AC" w:rsidR="00BB10BC" w:rsidRDefault="001C3C4C" w:rsidP="001C3C4C">
      <w:pPr>
        <w:pStyle w:val="LineListStyle"/>
      </w:pPr>
      <w:r w:rsidRPr="001C3C4C">
        <w:t>Functional Icons</w:t>
      </w:r>
      <w:r w:rsidR="00435AEC">
        <w:t>:</w:t>
      </w:r>
    </w:p>
    <w:p w14:paraId="7614F0C4" w14:textId="1059C611" w:rsidR="00283CAA" w:rsidRDefault="00883F28" w:rsidP="000D3B1A">
      <w:pPr>
        <w:pStyle w:val="LineListStyle"/>
        <w:numPr>
          <w:ilvl w:val="0"/>
          <w:numId w:val="41"/>
        </w:numPr>
      </w:pPr>
      <w:r w:rsidRPr="00A3523B">
        <w:rPr>
          <w:noProof/>
        </w:rPr>
        <w:drawing>
          <wp:anchor distT="0" distB="0" distL="114300" distR="114300" simplePos="0" relativeHeight="251648000" behindDoc="0" locked="0" layoutInCell="1" allowOverlap="1" wp14:anchorId="4D2CB5A6" wp14:editId="11B91F2F">
            <wp:simplePos x="0" y="0"/>
            <wp:positionH relativeFrom="column">
              <wp:posOffset>2225196</wp:posOffset>
            </wp:positionH>
            <wp:positionV relativeFrom="paragraph">
              <wp:posOffset>30264</wp:posOffset>
            </wp:positionV>
            <wp:extent cx="266700" cy="219710"/>
            <wp:effectExtent l="0" t="0" r="0" b="0"/>
            <wp:wrapSquare wrapText="bothSides"/>
            <wp:docPr id="151069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98423" name=""/>
                    <pic:cNvPicPr/>
                  </pic:nvPicPr>
                  <pic:blipFill>
                    <a:blip r:embed="rId21">
                      <a:extLst>
                        <a:ext uri="{28A0092B-C50C-407E-A947-70E740481C1C}">
                          <a14:useLocalDpi xmlns:a14="http://schemas.microsoft.com/office/drawing/2010/main" val="0"/>
                        </a:ext>
                      </a:extLst>
                    </a:blip>
                    <a:stretch>
                      <a:fillRect/>
                    </a:stretch>
                  </pic:blipFill>
                  <pic:spPr>
                    <a:xfrm>
                      <a:off x="0" y="0"/>
                      <a:ext cx="266700" cy="219710"/>
                    </a:xfrm>
                    <a:prstGeom prst="rect">
                      <a:avLst/>
                    </a:prstGeom>
                  </pic:spPr>
                </pic:pic>
              </a:graphicData>
            </a:graphic>
            <wp14:sizeRelV relativeFrom="margin">
              <wp14:pctHeight>0</wp14:pctHeight>
            </wp14:sizeRelV>
          </wp:anchor>
        </w:drawing>
      </w:r>
      <w:r w:rsidR="00317AF5" w:rsidRPr="00317AF5">
        <w:t>Exclamation mark (!): Opens the list of current alarms</w:t>
      </w:r>
      <w:r w:rsidR="006231EA">
        <w:t>.</w:t>
      </w:r>
    </w:p>
    <w:p w14:paraId="007743D7" w14:textId="239DFD50" w:rsidR="006231EA" w:rsidRDefault="000813A8" w:rsidP="000D3B1A">
      <w:pPr>
        <w:pStyle w:val="LineListStyle"/>
        <w:numPr>
          <w:ilvl w:val="0"/>
          <w:numId w:val="41"/>
        </w:numPr>
      </w:pPr>
      <w:r w:rsidRPr="000813A8">
        <w:rPr>
          <w:noProof/>
        </w:rPr>
        <w:drawing>
          <wp:anchor distT="0" distB="0" distL="114300" distR="114300" simplePos="0" relativeHeight="251650048" behindDoc="0" locked="0" layoutInCell="1" allowOverlap="1" wp14:anchorId="159C34DA" wp14:editId="19872FD3">
            <wp:simplePos x="0" y="0"/>
            <wp:positionH relativeFrom="column">
              <wp:posOffset>2811685</wp:posOffset>
            </wp:positionH>
            <wp:positionV relativeFrom="paragraph">
              <wp:posOffset>247015</wp:posOffset>
            </wp:positionV>
            <wp:extent cx="295275" cy="276225"/>
            <wp:effectExtent l="0" t="0" r="0" b="0"/>
            <wp:wrapSquare wrapText="bothSides"/>
            <wp:docPr id="101716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62344" name=""/>
                    <pic:cNvPicPr/>
                  </pic:nvPicPr>
                  <pic:blipFill>
                    <a:blip r:embed="rId22">
                      <a:extLst>
                        <a:ext uri="{28A0092B-C50C-407E-A947-70E740481C1C}">
                          <a14:useLocalDpi xmlns:a14="http://schemas.microsoft.com/office/drawing/2010/main" val="0"/>
                        </a:ext>
                      </a:extLst>
                    </a:blip>
                    <a:stretch>
                      <a:fillRect/>
                    </a:stretch>
                  </pic:blipFill>
                  <pic:spPr>
                    <a:xfrm>
                      <a:off x="0" y="0"/>
                      <a:ext cx="295275" cy="276225"/>
                    </a:xfrm>
                    <a:prstGeom prst="rect">
                      <a:avLst/>
                    </a:prstGeom>
                  </pic:spPr>
                </pic:pic>
              </a:graphicData>
            </a:graphic>
          </wp:anchor>
        </w:drawing>
      </w:r>
      <w:r w:rsidR="0082054D" w:rsidRPr="0082054D">
        <w:rPr>
          <w:noProof/>
        </w:rPr>
        <w:drawing>
          <wp:anchor distT="0" distB="0" distL="114300" distR="114300" simplePos="0" relativeHeight="251649024" behindDoc="0" locked="0" layoutInCell="1" allowOverlap="1" wp14:anchorId="35DE059A" wp14:editId="05EE1423">
            <wp:simplePos x="0" y="0"/>
            <wp:positionH relativeFrom="column">
              <wp:posOffset>1241653</wp:posOffset>
            </wp:positionH>
            <wp:positionV relativeFrom="paragraph">
              <wp:posOffset>9501</wp:posOffset>
            </wp:positionV>
            <wp:extent cx="276225" cy="257175"/>
            <wp:effectExtent l="0" t="0" r="0" b="0"/>
            <wp:wrapSquare wrapText="bothSides"/>
            <wp:docPr id="144276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8184" name=""/>
                    <pic:cNvPicPr/>
                  </pic:nvPicPr>
                  <pic:blipFill>
                    <a:blip r:embed="rId23">
                      <a:extLst>
                        <a:ext uri="{28A0092B-C50C-407E-A947-70E740481C1C}">
                          <a14:useLocalDpi xmlns:a14="http://schemas.microsoft.com/office/drawing/2010/main" val="0"/>
                        </a:ext>
                      </a:extLst>
                    </a:blip>
                    <a:stretch>
                      <a:fillRect/>
                    </a:stretch>
                  </pic:blipFill>
                  <pic:spPr>
                    <a:xfrm>
                      <a:off x="0" y="0"/>
                      <a:ext cx="276225" cy="257175"/>
                    </a:xfrm>
                    <a:prstGeom prst="rect">
                      <a:avLst/>
                    </a:prstGeom>
                  </pic:spPr>
                </pic:pic>
              </a:graphicData>
            </a:graphic>
          </wp:anchor>
        </w:drawing>
      </w:r>
      <w:r w:rsidR="006231EA" w:rsidRPr="006231EA">
        <w:t>Bell icon:</w:t>
      </w:r>
      <w:r w:rsidR="0082054D">
        <w:t xml:space="preserve"> </w:t>
      </w:r>
      <w:r w:rsidR="006231EA" w:rsidRPr="006231EA">
        <w:t xml:space="preserve"> Mutes the chamber's alarm buzzer</w:t>
      </w:r>
      <w:r w:rsidR="006231EA">
        <w:t>.</w:t>
      </w:r>
    </w:p>
    <w:p w14:paraId="12BCB6C2" w14:textId="02376EB0" w:rsidR="006231EA" w:rsidRDefault="006231EA" w:rsidP="000D3B1A">
      <w:pPr>
        <w:pStyle w:val="LineListStyle"/>
        <w:numPr>
          <w:ilvl w:val="0"/>
          <w:numId w:val="41"/>
        </w:numPr>
      </w:pPr>
      <w:r w:rsidRPr="006231EA">
        <w:t>Window</w:t>
      </w:r>
      <w:r w:rsidR="00D65CFD">
        <w:t xml:space="preserve"> </w:t>
      </w:r>
      <w:r w:rsidRPr="006231EA">
        <w:t>/</w:t>
      </w:r>
      <w:r w:rsidR="00D65CFD">
        <w:t xml:space="preserve"> </w:t>
      </w:r>
      <w:r w:rsidRPr="006231EA">
        <w:t>full</w:t>
      </w:r>
      <w:r w:rsidR="00F56EF1">
        <w:t>-</w:t>
      </w:r>
      <w:r w:rsidRPr="006231EA">
        <w:t>screen icon:</w:t>
      </w:r>
      <w:r w:rsidR="000813A8">
        <w:t xml:space="preserve"> </w:t>
      </w:r>
      <w:r w:rsidRPr="006231EA">
        <w:t xml:space="preserve"> Switches to full-screen view for detailed monitoring of the selected chamber</w:t>
      </w:r>
      <w:r>
        <w:t>.</w:t>
      </w:r>
    </w:p>
    <w:p w14:paraId="16973A2D" w14:textId="4F68444C" w:rsidR="00394409" w:rsidRDefault="00394409" w:rsidP="00394409">
      <w:r w:rsidRPr="00394409">
        <w:rPr>
          <w:b/>
          <w:bCs/>
        </w:rPr>
        <w:t>Note:</w:t>
      </w:r>
      <w:r w:rsidRPr="00394409">
        <w:t xml:space="preserve"> The number of chambers shown is flexible and depends on the system </w:t>
      </w:r>
      <w:r w:rsidRPr="00394409">
        <w:lastRenderedPageBreak/>
        <w:t>configuration set by the user in the</w:t>
      </w:r>
      <w:r w:rsidR="007C7CF0">
        <w:t xml:space="preserve"> </w:t>
      </w:r>
      <w:r w:rsidR="007C7CF0" w:rsidRPr="007C7CF0">
        <w:rPr>
          <w:b/>
          <w:bCs/>
        </w:rPr>
        <w:t>Chamber</w:t>
      </w:r>
      <w:r w:rsidRPr="00394409">
        <w:rPr>
          <w:b/>
          <w:bCs/>
        </w:rPr>
        <w:t xml:space="preserve"> Setting</w:t>
      </w:r>
      <w:r w:rsidRPr="00394409">
        <w:t xml:space="preserve"> section.</w:t>
      </w:r>
    </w:p>
    <w:p w14:paraId="25E3A352" w14:textId="16803237" w:rsidR="00DB220D" w:rsidRDefault="00BC48D1" w:rsidP="00820798">
      <w:pPr>
        <w:pStyle w:val="3dg11"/>
      </w:pPr>
      <w:bookmarkStart w:id="24" w:name="_Toc203983942"/>
      <w:r w:rsidRPr="00BC48D1">
        <w:t>Main Menu Bar</w:t>
      </w:r>
      <w:bookmarkEnd w:id="24"/>
    </w:p>
    <w:p w14:paraId="5D508FBB" w14:textId="7FC4C4B0" w:rsidR="009A5C96" w:rsidRDefault="00BB7DD9" w:rsidP="00683A6D">
      <w:pPr>
        <w:keepNext/>
      </w:pPr>
      <w:r w:rsidRPr="00BB7DD9">
        <w:rPr>
          <w:noProof/>
        </w:rPr>
        <w:drawing>
          <wp:inline distT="0" distB="0" distL="0" distR="0" wp14:anchorId="3ABA8228" wp14:editId="5C629092">
            <wp:extent cx="5731510" cy="273050"/>
            <wp:effectExtent l="19050" t="19050" r="2540" b="0"/>
            <wp:docPr id="210289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90979" name=""/>
                    <pic:cNvPicPr/>
                  </pic:nvPicPr>
                  <pic:blipFill>
                    <a:blip r:embed="rId24"/>
                    <a:stretch>
                      <a:fillRect/>
                    </a:stretch>
                  </pic:blipFill>
                  <pic:spPr>
                    <a:xfrm>
                      <a:off x="0" y="0"/>
                      <a:ext cx="5731510" cy="273050"/>
                    </a:xfrm>
                    <a:prstGeom prst="rect">
                      <a:avLst/>
                    </a:prstGeom>
                    <a:ln>
                      <a:solidFill>
                        <a:schemeClr val="accent1"/>
                      </a:solidFill>
                    </a:ln>
                  </pic:spPr>
                </pic:pic>
              </a:graphicData>
            </a:graphic>
          </wp:inline>
        </w:drawing>
      </w:r>
    </w:p>
    <w:p w14:paraId="66BB299C" w14:textId="6D1BB413" w:rsidR="005073B4" w:rsidRDefault="009A5C96" w:rsidP="00911166">
      <w:pPr>
        <w:pStyle w:val="styleImageCaption"/>
        <w:rPr>
          <w:rFonts w:ascii="Cambria" w:hAnsi="Cambria"/>
        </w:rPr>
      </w:pPr>
      <w:r>
        <w:t xml:space="preserve">Figure </w:t>
      </w:r>
      <w:r>
        <w:fldChar w:fldCharType="begin"/>
      </w:r>
      <w:r>
        <w:instrText xml:space="preserve"> SEQ Figure \* ARABIC </w:instrText>
      </w:r>
      <w:r>
        <w:fldChar w:fldCharType="separate"/>
      </w:r>
      <w:r w:rsidR="003C2392">
        <w:rPr>
          <w:noProof/>
        </w:rPr>
        <w:t>10</w:t>
      </w:r>
      <w:r>
        <w:fldChar w:fldCharType="end"/>
      </w:r>
      <w:r w:rsidR="00583F9D">
        <w:t>. Main Menu B</w:t>
      </w:r>
      <w:r w:rsidR="00583F9D">
        <w:rPr>
          <w:rFonts w:ascii="Cambria" w:hAnsi="Cambria"/>
        </w:rPr>
        <w:t>ar</w:t>
      </w:r>
    </w:p>
    <w:p w14:paraId="6EFF0461" w14:textId="77777777" w:rsidR="006E2432" w:rsidRPr="006E2432" w:rsidRDefault="006E2432" w:rsidP="006E2432">
      <w:r w:rsidRPr="006E2432">
        <w:t xml:space="preserve">Located at the </w:t>
      </w:r>
      <w:r w:rsidRPr="00A97960">
        <w:t>bottom of the screen</w:t>
      </w:r>
      <w:r w:rsidRPr="006E2432">
        <w:t xml:space="preserve">, the </w:t>
      </w:r>
      <w:r w:rsidRPr="00A97960">
        <w:t>Main Menu Bar</w:t>
      </w:r>
      <w:r w:rsidRPr="006E2432">
        <w:t xml:space="preserve"> provides access to the primary navigation buttons:</w:t>
      </w:r>
    </w:p>
    <w:p w14:paraId="4857FE0A" w14:textId="77777777" w:rsidR="006E2432" w:rsidRPr="006E2432" w:rsidRDefault="006E2432" w:rsidP="006E2432">
      <w:pPr>
        <w:numPr>
          <w:ilvl w:val="0"/>
          <w:numId w:val="42"/>
        </w:numPr>
      </w:pPr>
      <w:r w:rsidRPr="00A97960">
        <w:t>MAIN</w:t>
      </w:r>
      <w:r w:rsidRPr="006E2432">
        <w:t>: Return to the main monitoring screen.</w:t>
      </w:r>
    </w:p>
    <w:p w14:paraId="72B9A8C3" w14:textId="77777777" w:rsidR="006E2432" w:rsidRPr="006E2432" w:rsidRDefault="006E2432" w:rsidP="006E2432">
      <w:pPr>
        <w:numPr>
          <w:ilvl w:val="0"/>
          <w:numId w:val="42"/>
        </w:numPr>
      </w:pPr>
      <w:r w:rsidRPr="00A97960">
        <w:t>REPORT</w:t>
      </w:r>
      <w:r w:rsidRPr="006E2432">
        <w:t>: View and export operation reports.</w:t>
      </w:r>
    </w:p>
    <w:p w14:paraId="578C2697" w14:textId="77777777" w:rsidR="006E2432" w:rsidRPr="006E2432" w:rsidRDefault="006E2432" w:rsidP="006E2432">
      <w:pPr>
        <w:numPr>
          <w:ilvl w:val="0"/>
          <w:numId w:val="42"/>
        </w:numPr>
      </w:pPr>
      <w:r w:rsidRPr="00A97960">
        <w:t>IO CHECK</w:t>
      </w:r>
      <w:r w:rsidRPr="006E2432">
        <w:t>: Inspect input/output signals.</w:t>
      </w:r>
    </w:p>
    <w:p w14:paraId="36B16279" w14:textId="77777777" w:rsidR="006E2432" w:rsidRPr="006E2432" w:rsidRDefault="006E2432" w:rsidP="006E2432">
      <w:pPr>
        <w:numPr>
          <w:ilvl w:val="0"/>
          <w:numId w:val="42"/>
        </w:numPr>
      </w:pPr>
      <w:r w:rsidRPr="00A97960">
        <w:t>SETTINGS</w:t>
      </w:r>
      <w:r w:rsidRPr="006E2432">
        <w:t>: Adjust system configuration and preferences.</w:t>
      </w:r>
    </w:p>
    <w:p w14:paraId="4E1B79D9" w14:textId="77777777" w:rsidR="006E2432" w:rsidRPr="006E2432" w:rsidRDefault="006E2432" w:rsidP="006E2432">
      <w:pPr>
        <w:numPr>
          <w:ilvl w:val="0"/>
          <w:numId w:val="42"/>
        </w:numPr>
      </w:pPr>
      <w:r w:rsidRPr="00A97960">
        <w:t>HELP</w:t>
      </w:r>
      <w:r w:rsidRPr="006E2432">
        <w:t>: Access the user manual and guidance materials.</w:t>
      </w:r>
    </w:p>
    <w:p w14:paraId="0F1E5506" w14:textId="77777777" w:rsidR="006E2432" w:rsidRPr="006E2432" w:rsidRDefault="006E2432" w:rsidP="006E2432">
      <w:pPr>
        <w:numPr>
          <w:ilvl w:val="0"/>
          <w:numId w:val="42"/>
        </w:numPr>
      </w:pPr>
      <w:r w:rsidRPr="00A97960">
        <w:t>EXIT</w:t>
      </w:r>
      <w:r w:rsidRPr="006E2432">
        <w:t>: Safely exit the software.</w:t>
      </w:r>
    </w:p>
    <w:p w14:paraId="17A13806" w14:textId="6285832A" w:rsidR="001C3036" w:rsidRDefault="0038616B" w:rsidP="00774A3F">
      <w:pPr>
        <w:pStyle w:val="2dg"/>
      </w:pPr>
      <w:bookmarkStart w:id="25" w:name="_Toc203983943"/>
      <w:r>
        <w:t>Report Screen</w:t>
      </w:r>
      <w:bookmarkEnd w:id="25"/>
    </w:p>
    <w:p w14:paraId="68985E93" w14:textId="72460601" w:rsidR="00610734" w:rsidRDefault="009900EC" w:rsidP="00610734">
      <w:pPr>
        <w:keepNext/>
        <w:jc w:val="center"/>
      </w:pPr>
      <w:r w:rsidRPr="009900EC">
        <w:rPr>
          <w:noProof/>
        </w:rPr>
        <w:drawing>
          <wp:inline distT="0" distB="0" distL="0" distR="0" wp14:anchorId="03614150" wp14:editId="64B6DD18">
            <wp:extent cx="5829555" cy="3133725"/>
            <wp:effectExtent l="19050" t="19050" r="0" b="0"/>
            <wp:docPr id="75875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59035" name=""/>
                    <pic:cNvPicPr/>
                  </pic:nvPicPr>
                  <pic:blipFill>
                    <a:blip r:embed="rId25"/>
                    <a:stretch>
                      <a:fillRect/>
                    </a:stretch>
                  </pic:blipFill>
                  <pic:spPr>
                    <a:xfrm>
                      <a:off x="0" y="0"/>
                      <a:ext cx="5831562" cy="3134804"/>
                    </a:xfrm>
                    <a:prstGeom prst="rect">
                      <a:avLst/>
                    </a:prstGeom>
                    <a:ln>
                      <a:solidFill>
                        <a:schemeClr val="accent1"/>
                      </a:solidFill>
                    </a:ln>
                  </pic:spPr>
                </pic:pic>
              </a:graphicData>
            </a:graphic>
          </wp:inline>
        </w:drawing>
      </w:r>
    </w:p>
    <w:p w14:paraId="462CAE4F" w14:textId="38B988F0" w:rsidR="00140032" w:rsidRDefault="00610734" w:rsidP="00383CD9">
      <w:pPr>
        <w:pStyle w:val="styleImageCaption"/>
      </w:pPr>
      <w:r>
        <w:t xml:space="preserve">Figure </w:t>
      </w:r>
      <w:r>
        <w:fldChar w:fldCharType="begin"/>
      </w:r>
      <w:r>
        <w:instrText xml:space="preserve"> SEQ Figure \* ARABIC </w:instrText>
      </w:r>
      <w:r>
        <w:fldChar w:fldCharType="separate"/>
      </w:r>
      <w:r w:rsidR="003C2392">
        <w:rPr>
          <w:noProof/>
        </w:rPr>
        <w:t>11</w:t>
      </w:r>
      <w:r>
        <w:fldChar w:fldCharType="end"/>
      </w:r>
      <w:r>
        <w:t>. The Report Screen</w:t>
      </w:r>
    </w:p>
    <w:p w14:paraId="4ED1C250" w14:textId="63AFE0CD" w:rsidR="005B5239" w:rsidRDefault="00EB4E04" w:rsidP="004876CA">
      <w:r w:rsidRPr="00EB4E04">
        <w:t xml:space="preserve">The </w:t>
      </w:r>
      <w:r w:rsidR="00F650CA" w:rsidRPr="008C2782">
        <w:t>Report</w:t>
      </w:r>
      <w:r w:rsidRPr="00EB4E04">
        <w:t xml:space="preserve"> </w:t>
      </w:r>
      <w:r w:rsidR="00F650CA" w:rsidRPr="008C2782">
        <w:t>S</w:t>
      </w:r>
      <w:r w:rsidRPr="008C2782">
        <w:t>creen</w:t>
      </w:r>
      <w:r w:rsidRPr="00EB4E04">
        <w:t xml:space="preserve"> allows users to review system activity logs and operation history by chamber. It includes two main display modes:</w:t>
      </w:r>
    </w:p>
    <w:p w14:paraId="1F044959" w14:textId="6D9434BF" w:rsidR="00BB7F7A" w:rsidRDefault="00BE6564" w:rsidP="00BB7F7A">
      <w:pPr>
        <w:pStyle w:val="LineListStyle"/>
      </w:pPr>
      <w:r w:rsidRPr="00F86AD1">
        <w:rPr>
          <w:rFonts w:eastAsiaTheme="minorHAnsi" w:cs="Calibri"/>
        </w:rPr>
        <w:t xml:space="preserve">Work </w:t>
      </w:r>
      <w:r w:rsidR="00600CB7" w:rsidRPr="00600CB7">
        <w:t>Report Screen</w:t>
      </w:r>
      <w:r w:rsidR="00600CB7">
        <w:t>.</w:t>
      </w:r>
    </w:p>
    <w:p w14:paraId="783231D2" w14:textId="0F6D211C" w:rsidR="00E7239D" w:rsidRDefault="00BE6564" w:rsidP="00BB7F7A">
      <w:pPr>
        <w:pStyle w:val="LineListStyle"/>
        <w:rPr>
          <w:rFonts w:eastAsiaTheme="minorHAnsi" w:cs="Calibri"/>
        </w:rPr>
      </w:pPr>
      <w:r w:rsidRPr="00600CB7">
        <w:t xml:space="preserve">Log </w:t>
      </w:r>
      <w:r w:rsidR="006737B8" w:rsidRPr="00F86AD1">
        <w:rPr>
          <w:rFonts w:eastAsiaTheme="minorHAnsi" w:cs="Calibri"/>
        </w:rPr>
        <w:t>Report Screen.</w:t>
      </w:r>
    </w:p>
    <w:p w14:paraId="689BEB69" w14:textId="77777777" w:rsidR="00E7239D" w:rsidRDefault="00E7239D">
      <w:pPr>
        <w:widowControl/>
        <w:wordWrap/>
        <w:autoSpaceDE/>
        <w:autoSpaceDN/>
        <w:jc w:val="left"/>
        <w:rPr>
          <w:rFonts w:eastAsiaTheme="minorHAnsi" w:cs="Calibri"/>
        </w:rPr>
      </w:pPr>
      <w:r>
        <w:rPr>
          <w:rFonts w:eastAsiaTheme="minorHAnsi" w:cs="Calibri"/>
        </w:rPr>
        <w:br w:type="page"/>
      </w:r>
    </w:p>
    <w:p w14:paraId="09979619" w14:textId="62F32298" w:rsidR="00CE452F" w:rsidRDefault="00434417" w:rsidP="00820798">
      <w:pPr>
        <w:pStyle w:val="3dg11"/>
      </w:pPr>
      <w:bookmarkStart w:id="26" w:name="_Toc203983944"/>
      <w:r w:rsidRPr="0092597B">
        <w:lastRenderedPageBreak/>
        <w:t>Work</w:t>
      </w:r>
      <w:r w:rsidR="003365C2" w:rsidRPr="003365C2">
        <w:t xml:space="preserve"> Report Screen</w:t>
      </w:r>
      <w:bookmarkEnd w:id="26"/>
    </w:p>
    <w:p w14:paraId="36D38BB2" w14:textId="4F34F267" w:rsidR="00373FFF" w:rsidRDefault="004F1727" w:rsidP="00B93987">
      <w:pPr>
        <w:keepNext/>
      </w:pPr>
      <w:r w:rsidRPr="004F1727">
        <w:rPr>
          <w:noProof/>
        </w:rPr>
        <w:drawing>
          <wp:inline distT="0" distB="0" distL="0" distR="0" wp14:anchorId="3D443AD3" wp14:editId="251E793B">
            <wp:extent cx="5731510" cy="2573020"/>
            <wp:effectExtent l="19050" t="19050" r="2540" b="0"/>
            <wp:docPr id="26757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74912" name=""/>
                    <pic:cNvPicPr/>
                  </pic:nvPicPr>
                  <pic:blipFill>
                    <a:blip r:embed="rId26"/>
                    <a:stretch>
                      <a:fillRect/>
                    </a:stretch>
                  </pic:blipFill>
                  <pic:spPr>
                    <a:xfrm>
                      <a:off x="0" y="0"/>
                      <a:ext cx="5731510" cy="2573020"/>
                    </a:xfrm>
                    <a:prstGeom prst="rect">
                      <a:avLst/>
                    </a:prstGeom>
                    <a:ln>
                      <a:solidFill>
                        <a:schemeClr val="accent1"/>
                      </a:solidFill>
                    </a:ln>
                  </pic:spPr>
                </pic:pic>
              </a:graphicData>
            </a:graphic>
          </wp:inline>
        </w:drawing>
      </w:r>
    </w:p>
    <w:p w14:paraId="2E7504A9" w14:textId="005C4B5C" w:rsidR="009821ED" w:rsidRPr="00383CD9" w:rsidRDefault="00373FFF" w:rsidP="00911166">
      <w:pPr>
        <w:pStyle w:val="styleImageCaption"/>
      </w:pPr>
      <w:r>
        <w:t xml:space="preserve">Figure </w:t>
      </w:r>
      <w:r>
        <w:fldChar w:fldCharType="begin"/>
      </w:r>
      <w:r>
        <w:instrText xml:space="preserve"> SEQ Figure \* ARABIC </w:instrText>
      </w:r>
      <w:r>
        <w:fldChar w:fldCharType="separate"/>
      </w:r>
      <w:r w:rsidR="003C2392">
        <w:t>12</w:t>
      </w:r>
      <w:r>
        <w:fldChar w:fldCharType="end"/>
      </w:r>
      <w:r>
        <w:t xml:space="preserve">. </w:t>
      </w:r>
      <w:r w:rsidRPr="00383CD9">
        <w:t>Work Report Screen</w:t>
      </w:r>
    </w:p>
    <w:p w14:paraId="21973EA0" w14:textId="34FD7C95" w:rsidR="00E00707" w:rsidRDefault="00F054FE" w:rsidP="00302DBF">
      <w:pPr>
        <w:pStyle w:val="LineListStyle"/>
      </w:pPr>
      <w:r>
        <w:t xml:space="preserve">Function: </w:t>
      </w:r>
      <w:r w:rsidR="00D7293C" w:rsidRPr="00D7293C">
        <w:t>Allows users to review the operating history of each thermal chamber, including temperature charts and production lot information.</w:t>
      </w:r>
    </w:p>
    <w:p w14:paraId="037609B2" w14:textId="49A48AE5" w:rsidR="002267C3" w:rsidRDefault="002267C3" w:rsidP="002267C3">
      <w:pPr>
        <w:pStyle w:val="LineListStyle"/>
      </w:pPr>
      <w:r w:rsidRPr="002267C3">
        <w:t>Interface Details:</w:t>
      </w:r>
    </w:p>
    <w:p w14:paraId="58500169" w14:textId="1827F21A" w:rsidR="00A34A7C" w:rsidRDefault="00875329" w:rsidP="00875329">
      <w:pPr>
        <w:pStyle w:val="LineListStyle"/>
        <w:numPr>
          <w:ilvl w:val="0"/>
          <w:numId w:val="43"/>
        </w:numPr>
      </w:pPr>
      <w:r w:rsidRPr="00875329">
        <w:t xml:space="preserve">Chamber Tabs (CHAMBER A → </w:t>
      </w:r>
      <w:r w:rsidR="006F4725">
        <w:t>F</w:t>
      </w:r>
      <w:r w:rsidR="0025010B">
        <w:t>,</w:t>
      </w:r>
      <w:r w:rsidR="0025010B" w:rsidRPr="0025010B">
        <w:t xml:space="preserve"> </w:t>
      </w:r>
      <w:r w:rsidR="0025010B" w:rsidRPr="005A1B6B">
        <w:t>or more depending on configuration</w:t>
      </w:r>
      <w:r w:rsidRPr="00875329">
        <w:t>):</w:t>
      </w:r>
      <w:r w:rsidR="002D26CB">
        <w:t xml:space="preserve"> </w:t>
      </w:r>
      <w:r w:rsidR="002D26CB" w:rsidRPr="002D26CB">
        <w:t>Click each tab to switch between individual chamber reports.</w:t>
      </w:r>
    </w:p>
    <w:p w14:paraId="384FA224" w14:textId="3316BAA6" w:rsidR="005B06C6" w:rsidRDefault="00050826" w:rsidP="00F737C1">
      <w:pPr>
        <w:pStyle w:val="LineListStyle"/>
        <w:keepNext/>
        <w:numPr>
          <w:ilvl w:val="0"/>
          <w:numId w:val="0"/>
        </w:numPr>
        <w:jc w:val="center"/>
      </w:pPr>
      <w:r w:rsidRPr="00050826">
        <w:rPr>
          <w:noProof/>
        </w:rPr>
        <w:drawing>
          <wp:inline distT="0" distB="0" distL="0" distR="0" wp14:anchorId="0A034DA5" wp14:editId="13D9411D">
            <wp:extent cx="5381625" cy="398882"/>
            <wp:effectExtent l="0" t="0" r="0" b="0"/>
            <wp:docPr id="146798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86211" name=""/>
                    <pic:cNvPicPr/>
                  </pic:nvPicPr>
                  <pic:blipFill>
                    <a:blip r:embed="rId27"/>
                    <a:stretch>
                      <a:fillRect/>
                    </a:stretch>
                  </pic:blipFill>
                  <pic:spPr>
                    <a:xfrm>
                      <a:off x="0" y="0"/>
                      <a:ext cx="5410721" cy="401039"/>
                    </a:xfrm>
                    <a:prstGeom prst="rect">
                      <a:avLst/>
                    </a:prstGeom>
                  </pic:spPr>
                </pic:pic>
              </a:graphicData>
            </a:graphic>
          </wp:inline>
        </w:drawing>
      </w:r>
    </w:p>
    <w:p w14:paraId="4425B907" w14:textId="3F04098B" w:rsidR="007B17EC" w:rsidRDefault="005B06C6" w:rsidP="00911166">
      <w:pPr>
        <w:pStyle w:val="styleImageCaption"/>
      </w:pPr>
      <w:r>
        <w:t xml:space="preserve">Figure </w:t>
      </w:r>
      <w:r>
        <w:fldChar w:fldCharType="begin"/>
      </w:r>
      <w:r>
        <w:instrText xml:space="preserve"> SEQ Figure \* ARABIC </w:instrText>
      </w:r>
      <w:r>
        <w:fldChar w:fldCharType="separate"/>
      </w:r>
      <w:r w:rsidR="003C2392">
        <w:rPr>
          <w:noProof/>
        </w:rPr>
        <w:t>13</w:t>
      </w:r>
      <w:r>
        <w:fldChar w:fldCharType="end"/>
      </w:r>
      <w:r>
        <w:t>. Chamber Tabs</w:t>
      </w:r>
    </w:p>
    <w:p w14:paraId="38ACE4D4" w14:textId="7B28227A" w:rsidR="005F435A" w:rsidRDefault="005F435A" w:rsidP="00875329">
      <w:pPr>
        <w:pStyle w:val="LineListStyle"/>
        <w:numPr>
          <w:ilvl w:val="0"/>
          <w:numId w:val="43"/>
        </w:numPr>
      </w:pPr>
      <w:r w:rsidRPr="005F435A">
        <w:t>Operation Information (Left Section):</w:t>
      </w:r>
    </w:p>
    <w:p w14:paraId="412BC148" w14:textId="38E731C4" w:rsidR="005F435A" w:rsidRDefault="000C4F91" w:rsidP="000C4F91">
      <w:pPr>
        <w:pStyle w:val="LineListStyle"/>
        <w:numPr>
          <w:ilvl w:val="0"/>
          <w:numId w:val="44"/>
        </w:numPr>
      </w:pPr>
      <w:r w:rsidRPr="007714CE">
        <w:t>Start Time – End Time:</w:t>
      </w:r>
      <w:r w:rsidRPr="000C4F91">
        <w:t xml:space="preserve"> Start and end time of the operation.</w:t>
      </w:r>
    </w:p>
    <w:p w14:paraId="43A3239A" w14:textId="7C1E1FA6" w:rsidR="001350A6" w:rsidRDefault="001350A6" w:rsidP="000C4F91">
      <w:pPr>
        <w:pStyle w:val="LineListStyle"/>
        <w:numPr>
          <w:ilvl w:val="0"/>
          <w:numId w:val="44"/>
        </w:numPr>
      </w:pPr>
      <w:r w:rsidRPr="001350A6">
        <w:t>Recipe: Name of the recipe used.</w:t>
      </w:r>
    </w:p>
    <w:p w14:paraId="694FDC86" w14:textId="14CB13D7" w:rsidR="001350A6" w:rsidRDefault="001350A6" w:rsidP="000C4F91">
      <w:pPr>
        <w:pStyle w:val="LineListStyle"/>
        <w:numPr>
          <w:ilvl w:val="0"/>
          <w:numId w:val="44"/>
        </w:numPr>
      </w:pPr>
      <w:r w:rsidRPr="001350A6">
        <w:t>Pattern No.: Pattern number executed.</w:t>
      </w:r>
    </w:p>
    <w:p w14:paraId="16954FDA" w14:textId="367614C5" w:rsidR="001350A6" w:rsidRDefault="001350A6" w:rsidP="000C4F91">
      <w:pPr>
        <w:pStyle w:val="LineListStyle"/>
        <w:numPr>
          <w:ilvl w:val="0"/>
          <w:numId w:val="44"/>
        </w:numPr>
      </w:pPr>
      <w:r w:rsidRPr="001350A6">
        <w:t>User ID: ID of the user who ran the operation.</w:t>
      </w:r>
    </w:p>
    <w:p w14:paraId="4A1CDA80" w14:textId="4BF72BC7" w:rsidR="00A84EE1" w:rsidRDefault="00212589" w:rsidP="00F317B1">
      <w:pPr>
        <w:pStyle w:val="LineListStyle"/>
        <w:keepNext/>
        <w:numPr>
          <w:ilvl w:val="0"/>
          <w:numId w:val="0"/>
        </w:numPr>
        <w:ind w:left="360" w:hanging="360"/>
        <w:jc w:val="center"/>
      </w:pPr>
      <w:del w:id="27" w:author="Quang Nguyen" w:date="2025-07-21T10:34:00Z" w16du:dateUtc="2025-07-21T03:34:00Z">
        <w:r w:rsidRPr="00212589" w:rsidDel="000E2E9B">
          <w:rPr>
            <w:noProof/>
          </w:rPr>
          <w:drawing>
            <wp:inline distT="0" distB="0" distL="0" distR="0" wp14:anchorId="007EA459" wp14:editId="648CC378">
              <wp:extent cx="4788535" cy="1474334"/>
              <wp:effectExtent l="19050" t="19050" r="0" b="0"/>
              <wp:docPr id="16630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1672" name=""/>
                      <pic:cNvPicPr/>
                    </pic:nvPicPr>
                    <pic:blipFill>
                      <a:blip r:embed="rId28"/>
                      <a:stretch>
                        <a:fillRect/>
                      </a:stretch>
                    </pic:blipFill>
                    <pic:spPr>
                      <a:xfrm>
                        <a:off x="0" y="0"/>
                        <a:ext cx="4811015" cy="1481255"/>
                      </a:xfrm>
                      <a:prstGeom prst="rect">
                        <a:avLst/>
                      </a:prstGeom>
                      <a:ln>
                        <a:solidFill>
                          <a:schemeClr val="accent1"/>
                        </a:solidFill>
                      </a:ln>
                    </pic:spPr>
                  </pic:pic>
                </a:graphicData>
              </a:graphic>
            </wp:inline>
          </w:drawing>
        </w:r>
      </w:del>
      <w:ins w:id="28" w:author="Quang Nguyen" w:date="2025-07-21T10:34:00Z" w16du:dateUtc="2025-07-21T03:34:00Z">
        <w:r w:rsidR="000E2E9B" w:rsidRPr="000E2E9B">
          <w:rPr>
            <w:noProof/>
          </w:rPr>
          <w:drawing>
            <wp:inline distT="0" distB="0" distL="0" distR="0" wp14:anchorId="12B78F8F" wp14:editId="104516B6">
              <wp:extent cx="5543550" cy="1888590"/>
              <wp:effectExtent l="19050" t="19050" r="0" b="0"/>
              <wp:docPr id="8599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5750" name=""/>
                      <pic:cNvPicPr/>
                    </pic:nvPicPr>
                    <pic:blipFill>
                      <a:blip r:embed="rId29"/>
                      <a:stretch>
                        <a:fillRect/>
                      </a:stretch>
                    </pic:blipFill>
                    <pic:spPr>
                      <a:xfrm>
                        <a:off x="0" y="0"/>
                        <a:ext cx="5545901" cy="1889391"/>
                      </a:xfrm>
                      <a:prstGeom prst="rect">
                        <a:avLst/>
                      </a:prstGeom>
                      <a:ln>
                        <a:solidFill>
                          <a:schemeClr val="accent1"/>
                        </a:solidFill>
                      </a:ln>
                    </pic:spPr>
                  </pic:pic>
                </a:graphicData>
              </a:graphic>
            </wp:inline>
          </w:drawing>
        </w:r>
      </w:ins>
    </w:p>
    <w:p w14:paraId="10975E79" w14:textId="45C11F4E" w:rsidR="0058279F" w:rsidRDefault="00A84EE1" w:rsidP="00911166">
      <w:pPr>
        <w:pStyle w:val="styleImageCaption"/>
      </w:pPr>
      <w:r>
        <w:t xml:space="preserve">Figure </w:t>
      </w:r>
      <w:r>
        <w:fldChar w:fldCharType="begin"/>
      </w:r>
      <w:r>
        <w:instrText xml:space="preserve"> SEQ Figure \* ARABIC </w:instrText>
      </w:r>
      <w:r>
        <w:fldChar w:fldCharType="separate"/>
      </w:r>
      <w:r w:rsidR="003C2392">
        <w:rPr>
          <w:noProof/>
        </w:rPr>
        <w:t>14</w:t>
      </w:r>
      <w:r>
        <w:fldChar w:fldCharType="end"/>
      </w:r>
      <w:r>
        <w:t>. Operation Information</w:t>
      </w:r>
    </w:p>
    <w:p w14:paraId="3AA3593D" w14:textId="53759B47" w:rsidR="000F42DB" w:rsidRDefault="000324F5" w:rsidP="00C22F3D">
      <w:pPr>
        <w:pStyle w:val="LineListStyle"/>
      </w:pPr>
      <w:r w:rsidRPr="000324F5">
        <w:t>Temperature / O₂ Chart:</w:t>
      </w:r>
    </w:p>
    <w:p w14:paraId="4F5FCE68" w14:textId="20195715" w:rsidR="00D83A60" w:rsidRDefault="009B3630" w:rsidP="009B3630">
      <w:pPr>
        <w:pStyle w:val="LineListStyle"/>
        <w:numPr>
          <w:ilvl w:val="0"/>
          <w:numId w:val="43"/>
        </w:numPr>
      </w:pPr>
      <w:r w:rsidRPr="009B3630">
        <w:t>Left Y-Axis: Temperature (°C).</w:t>
      </w:r>
    </w:p>
    <w:p w14:paraId="6BF62D07" w14:textId="45153B9B" w:rsidR="00224B7C" w:rsidRDefault="00224B7C" w:rsidP="009B3630">
      <w:pPr>
        <w:pStyle w:val="LineListStyle"/>
        <w:numPr>
          <w:ilvl w:val="0"/>
          <w:numId w:val="43"/>
        </w:numPr>
      </w:pPr>
      <w:r w:rsidRPr="00224B7C">
        <w:lastRenderedPageBreak/>
        <w:t>Right Y-Axis: O₂ concentration (ppm).</w:t>
      </w:r>
    </w:p>
    <w:p w14:paraId="7EF2A379" w14:textId="7B3C120B" w:rsidR="00191972" w:rsidRDefault="00784691" w:rsidP="009B3630">
      <w:pPr>
        <w:pStyle w:val="LineListStyle"/>
        <w:numPr>
          <w:ilvl w:val="0"/>
          <w:numId w:val="43"/>
        </w:numPr>
      </w:pPr>
      <w:r w:rsidRPr="00784691">
        <w:t>X-Axis: Time (minutes).</w:t>
      </w:r>
    </w:p>
    <w:p w14:paraId="25176AEF" w14:textId="371ED185" w:rsidR="00784691" w:rsidRDefault="00784691" w:rsidP="009B3630">
      <w:pPr>
        <w:pStyle w:val="LineListStyle"/>
        <w:numPr>
          <w:ilvl w:val="0"/>
          <w:numId w:val="43"/>
        </w:numPr>
      </w:pPr>
      <w:r w:rsidRPr="00784691">
        <w:t>The chart displays temperature and O₂ curves if corresponding data is available for the selected lot or date.</w:t>
      </w:r>
    </w:p>
    <w:p w14:paraId="48504AD3" w14:textId="0F953F3D" w:rsidR="00583D9A" w:rsidRDefault="00D41E07" w:rsidP="00FC435E">
      <w:pPr>
        <w:keepNext/>
        <w:jc w:val="center"/>
      </w:pPr>
      <w:del w:id="29" w:author="Quang Nguyen" w:date="2025-07-21T10:35:00Z" w16du:dateUtc="2025-07-21T03:35:00Z">
        <w:r w:rsidRPr="00D41E07" w:rsidDel="00C07320">
          <w:rPr>
            <w:noProof/>
          </w:rPr>
          <w:drawing>
            <wp:inline distT="0" distB="0" distL="0" distR="0" wp14:anchorId="73BC0AA5" wp14:editId="51D8990F">
              <wp:extent cx="5731510" cy="1795145"/>
              <wp:effectExtent l="19050" t="19050" r="2540" b="0"/>
              <wp:docPr id="122563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32125" name=""/>
                      <pic:cNvPicPr/>
                    </pic:nvPicPr>
                    <pic:blipFill>
                      <a:blip r:embed="rId30"/>
                      <a:stretch>
                        <a:fillRect/>
                      </a:stretch>
                    </pic:blipFill>
                    <pic:spPr>
                      <a:xfrm>
                        <a:off x="0" y="0"/>
                        <a:ext cx="5731510" cy="1795145"/>
                      </a:xfrm>
                      <a:prstGeom prst="rect">
                        <a:avLst/>
                      </a:prstGeom>
                      <a:ln>
                        <a:solidFill>
                          <a:schemeClr val="accent1"/>
                        </a:solidFill>
                      </a:ln>
                    </pic:spPr>
                  </pic:pic>
                </a:graphicData>
              </a:graphic>
            </wp:inline>
          </w:drawing>
        </w:r>
      </w:del>
      <w:ins w:id="30" w:author="Quang Nguyen" w:date="2025-07-21T10:35:00Z" w16du:dateUtc="2025-07-21T03:35:00Z">
        <w:r w:rsidR="00C07320" w:rsidRPr="00C07320">
          <w:rPr>
            <w:noProof/>
          </w:rPr>
          <w:drawing>
            <wp:inline distT="0" distB="0" distL="0" distR="0" wp14:anchorId="73CDC93A" wp14:editId="07156719">
              <wp:extent cx="5324475" cy="1938425"/>
              <wp:effectExtent l="19050" t="19050" r="0" b="5080"/>
              <wp:docPr id="33595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55715" name=""/>
                      <pic:cNvPicPr/>
                    </pic:nvPicPr>
                    <pic:blipFill>
                      <a:blip r:embed="rId31"/>
                      <a:stretch>
                        <a:fillRect/>
                      </a:stretch>
                    </pic:blipFill>
                    <pic:spPr>
                      <a:xfrm>
                        <a:off x="0" y="0"/>
                        <a:ext cx="5331376" cy="1940938"/>
                      </a:xfrm>
                      <a:prstGeom prst="rect">
                        <a:avLst/>
                      </a:prstGeom>
                      <a:ln>
                        <a:solidFill>
                          <a:schemeClr val="accent1"/>
                        </a:solidFill>
                      </a:ln>
                    </pic:spPr>
                  </pic:pic>
                </a:graphicData>
              </a:graphic>
            </wp:inline>
          </w:drawing>
        </w:r>
      </w:ins>
    </w:p>
    <w:p w14:paraId="5338300C" w14:textId="4FB67262" w:rsidR="00CD3DEC" w:rsidRDefault="00583D9A" w:rsidP="00911166">
      <w:pPr>
        <w:pStyle w:val="styleImageCaption"/>
      </w:pPr>
      <w:r>
        <w:t xml:space="preserve">Figure </w:t>
      </w:r>
      <w:r>
        <w:fldChar w:fldCharType="begin"/>
      </w:r>
      <w:r>
        <w:instrText xml:space="preserve"> SEQ Figure \* ARABIC </w:instrText>
      </w:r>
      <w:r>
        <w:fldChar w:fldCharType="separate"/>
      </w:r>
      <w:r w:rsidR="003C2392">
        <w:rPr>
          <w:noProof/>
        </w:rPr>
        <w:t>15</w:t>
      </w:r>
      <w:r>
        <w:fldChar w:fldCharType="end"/>
      </w:r>
      <w:r w:rsidR="001B3DAA">
        <w:t xml:space="preserve">. </w:t>
      </w:r>
      <w:r w:rsidR="001B3DAA" w:rsidRPr="000324F5">
        <w:t>Temperature / O</w:t>
      </w:r>
      <w:r w:rsidR="001B3DAA" w:rsidRPr="000324F5">
        <w:t>₂</w:t>
      </w:r>
      <w:r w:rsidR="001B3DAA" w:rsidRPr="000324F5">
        <w:t xml:space="preserve"> Chart</w:t>
      </w:r>
    </w:p>
    <w:p w14:paraId="10E8505D" w14:textId="270A557C" w:rsidR="00E2458B" w:rsidRDefault="008D561A" w:rsidP="00E2458B">
      <w:pPr>
        <w:pStyle w:val="LineListStyle"/>
      </w:pPr>
      <w:r>
        <w:t>Search</w:t>
      </w:r>
      <w:r w:rsidRPr="00E2458B">
        <w:t xml:space="preserve"> B</w:t>
      </w:r>
      <w:r>
        <w:t xml:space="preserve">y </w:t>
      </w:r>
      <w:r w:rsidR="00E2458B">
        <w:t>Panel</w:t>
      </w:r>
      <w:r w:rsidR="00E43D1D">
        <w:t>:</w:t>
      </w:r>
    </w:p>
    <w:p w14:paraId="674FFA3B" w14:textId="5A0EC024" w:rsidR="00E43D1D" w:rsidRDefault="00950DA1" w:rsidP="00950DA1">
      <w:pPr>
        <w:pStyle w:val="LineListStyle"/>
        <w:numPr>
          <w:ilvl w:val="0"/>
          <w:numId w:val="45"/>
        </w:numPr>
      </w:pPr>
      <w:r w:rsidRPr="00950DA1">
        <w:t>DATE: Select the operation date to search.</w:t>
      </w:r>
    </w:p>
    <w:p w14:paraId="558BD081" w14:textId="35B41D5A" w:rsidR="000E6C25" w:rsidRDefault="000E6C25" w:rsidP="00950DA1">
      <w:pPr>
        <w:pStyle w:val="LineListStyle"/>
        <w:numPr>
          <w:ilvl w:val="0"/>
          <w:numId w:val="45"/>
        </w:numPr>
      </w:pPr>
      <w:r w:rsidRPr="000E6C25">
        <w:t>LOT ID: Enter the lot ID to retrieve related data.</w:t>
      </w:r>
    </w:p>
    <w:p w14:paraId="077F191E" w14:textId="6A73F7D3" w:rsidR="000E6C25" w:rsidRDefault="000E6C25" w:rsidP="00950DA1">
      <w:pPr>
        <w:pStyle w:val="LineListStyle"/>
        <w:numPr>
          <w:ilvl w:val="0"/>
          <w:numId w:val="45"/>
        </w:numPr>
      </w:pPr>
      <w:r w:rsidRPr="000E6C25">
        <w:t>Press Enter to display search results.</w:t>
      </w:r>
    </w:p>
    <w:p w14:paraId="2AB28882" w14:textId="072A506E" w:rsidR="00B23D59" w:rsidRDefault="004721BE" w:rsidP="00B23D59">
      <w:pPr>
        <w:pStyle w:val="LineListStyle"/>
        <w:keepNext/>
        <w:numPr>
          <w:ilvl w:val="0"/>
          <w:numId w:val="0"/>
        </w:numPr>
        <w:ind w:left="360"/>
        <w:jc w:val="center"/>
      </w:pPr>
      <w:del w:id="31" w:author="Quang Nguyen" w:date="2025-07-21T10:36:00Z" w16du:dateUtc="2025-07-21T03:36:00Z">
        <w:r w:rsidRPr="004721BE" w:rsidDel="004D3144">
          <w:rPr>
            <w:noProof/>
          </w:rPr>
          <w:drawing>
            <wp:inline distT="0" distB="0" distL="0" distR="0" wp14:anchorId="739B4150" wp14:editId="5AF030A5">
              <wp:extent cx="2896004" cy="2219635"/>
              <wp:effectExtent l="0" t="0" r="0" b="9525"/>
              <wp:docPr id="100412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2224" name=""/>
                      <pic:cNvPicPr/>
                    </pic:nvPicPr>
                    <pic:blipFill>
                      <a:blip r:embed="rId32"/>
                      <a:stretch>
                        <a:fillRect/>
                      </a:stretch>
                    </pic:blipFill>
                    <pic:spPr>
                      <a:xfrm>
                        <a:off x="0" y="0"/>
                        <a:ext cx="2896004" cy="2219635"/>
                      </a:xfrm>
                      <a:prstGeom prst="rect">
                        <a:avLst/>
                      </a:prstGeom>
                    </pic:spPr>
                  </pic:pic>
                </a:graphicData>
              </a:graphic>
            </wp:inline>
          </w:drawing>
        </w:r>
      </w:del>
      <w:ins w:id="32" w:author="Quang Nguyen" w:date="2025-07-21T10:36:00Z" w16du:dateUtc="2025-07-21T03:36:00Z">
        <w:r w:rsidR="004D3144" w:rsidRPr="004D3144">
          <w:rPr>
            <w:noProof/>
          </w:rPr>
          <w:t xml:space="preserve"> </w:t>
        </w:r>
        <w:r w:rsidR="004D3144" w:rsidRPr="004D3144">
          <w:rPr>
            <w:noProof/>
          </w:rPr>
          <w:drawing>
            <wp:inline distT="0" distB="0" distL="0" distR="0" wp14:anchorId="313CD14C" wp14:editId="27482D00">
              <wp:extent cx="2953162" cy="1971950"/>
              <wp:effectExtent l="19050" t="19050" r="0" b="9525"/>
              <wp:docPr id="137563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36930" name=""/>
                      <pic:cNvPicPr/>
                    </pic:nvPicPr>
                    <pic:blipFill>
                      <a:blip r:embed="rId33"/>
                      <a:stretch>
                        <a:fillRect/>
                      </a:stretch>
                    </pic:blipFill>
                    <pic:spPr>
                      <a:xfrm>
                        <a:off x="0" y="0"/>
                        <a:ext cx="2953162" cy="1971950"/>
                      </a:xfrm>
                      <a:prstGeom prst="rect">
                        <a:avLst/>
                      </a:prstGeom>
                      <a:ln>
                        <a:solidFill>
                          <a:schemeClr val="accent1"/>
                        </a:solidFill>
                      </a:ln>
                    </pic:spPr>
                  </pic:pic>
                </a:graphicData>
              </a:graphic>
            </wp:inline>
          </w:drawing>
        </w:r>
      </w:ins>
    </w:p>
    <w:p w14:paraId="379CEB47" w14:textId="2545AC7A" w:rsidR="004721BE" w:rsidRDefault="00B23D59" w:rsidP="00911166">
      <w:pPr>
        <w:pStyle w:val="styleImageCaption"/>
      </w:pPr>
      <w:r>
        <w:t xml:space="preserve">Figure </w:t>
      </w:r>
      <w:r>
        <w:fldChar w:fldCharType="begin"/>
      </w:r>
      <w:r>
        <w:instrText xml:space="preserve"> SEQ Figure \* ARABIC </w:instrText>
      </w:r>
      <w:r>
        <w:fldChar w:fldCharType="separate"/>
      </w:r>
      <w:r w:rsidR="003C2392">
        <w:rPr>
          <w:noProof/>
        </w:rPr>
        <w:t>16</w:t>
      </w:r>
      <w:r>
        <w:fldChar w:fldCharType="end"/>
      </w:r>
      <w:r>
        <w:t>. Search</w:t>
      </w:r>
      <w:r w:rsidRPr="00E2458B">
        <w:t xml:space="preserve"> B</w:t>
      </w:r>
      <w:r>
        <w:t>y Panel</w:t>
      </w:r>
    </w:p>
    <w:p w14:paraId="5611AFF0" w14:textId="48A2E0E1" w:rsidR="007A2DEA" w:rsidRDefault="007A2DEA">
      <w:pPr>
        <w:widowControl/>
        <w:wordWrap/>
        <w:autoSpaceDE/>
        <w:autoSpaceDN/>
        <w:jc w:val="left"/>
      </w:pPr>
      <w:r>
        <w:br w:type="page"/>
      </w:r>
    </w:p>
    <w:p w14:paraId="57EA5FAD" w14:textId="77777777" w:rsidR="00296B2A" w:rsidRDefault="00B41C95" w:rsidP="004443F0">
      <w:pPr>
        <w:pStyle w:val="LineListStyle"/>
      </w:pPr>
      <w:r w:rsidRPr="00B41C95">
        <w:lastRenderedPageBreak/>
        <w:t>LOT INFO Panel:</w:t>
      </w:r>
      <w:r w:rsidR="00BE6AF0">
        <w:t xml:space="preserve"> </w:t>
      </w:r>
    </w:p>
    <w:p w14:paraId="1289A282" w14:textId="344A5EB4" w:rsidR="00006587" w:rsidRDefault="0040585B" w:rsidP="0040585B">
      <w:pPr>
        <w:pStyle w:val="LineListStyle"/>
        <w:numPr>
          <w:ilvl w:val="0"/>
          <w:numId w:val="46"/>
        </w:numPr>
      </w:pPr>
      <w:r w:rsidRPr="00BE6AF0">
        <w:t>Shows detailed information for the selected lot.</w:t>
      </w:r>
    </w:p>
    <w:p w14:paraId="3DBA48CE" w14:textId="154FD58B" w:rsidR="0040585B" w:rsidRDefault="0040585B" w:rsidP="0040585B">
      <w:pPr>
        <w:pStyle w:val="LineListStyle"/>
        <w:numPr>
          <w:ilvl w:val="0"/>
          <w:numId w:val="46"/>
        </w:numPr>
      </w:pPr>
      <w:r w:rsidRPr="00566068">
        <w:t>BACK UP Button:</w:t>
      </w:r>
      <w:r>
        <w:t xml:space="preserve"> </w:t>
      </w:r>
      <w:r w:rsidRPr="00566068">
        <w:t>Allows backing up data related to the selected lot.</w:t>
      </w:r>
    </w:p>
    <w:p w14:paraId="35AF4AC8" w14:textId="244F7217" w:rsidR="00DC6BB4" w:rsidRDefault="00372959" w:rsidP="00DC6BB4">
      <w:pPr>
        <w:keepNext/>
        <w:jc w:val="center"/>
      </w:pPr>
      <w:del w:id="33" w:author="Quang Nguyen" w:date="2025-07-21T10:36:00Z" w16du:dateUtc="2025-07-21T03:36:00Z">
        <w:r w:rsidRPr="00372959" w:rsidDel="00E87794">
          <w:rPr>
            <w:noProof/>
          </w:rPr>
          <w:drawing>
            <wp:inline distT="0" distB="0" distL="0" distR="0" wp14:anchorId="076556CD" wp14:editId="63DE2893">
              <wp:extent cx="2475781" cy="4072539"/>
              <wp:effectExtent l="19050" t="19050" r="1270" b="4445"/>
              <wp:docPr id="147370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00313" name=""/>
                      <pic:cNvPicPr/>
                    </pic:nvPicPr>
                    <pic:blipFill>
                      <a:blip r:embed="rId34"/>
                      <a:stretch>
                        <a:fillRect/>
                      </a:stretch>
                    </pic:blipFill>
                    <pic:spPr>
                      <a:xfrm>
                        <a:off x="0" y="0"/>
                        <a:ext cx="2475781" cy="4072539"/>
                      </a:xfrm>
                      <a:prstGeom prst="rect">
                        <a:avLst/>
                      </a:prstGeom>
                      <a:ln>
                        <a:solidFill>
                          <a:schemeClr val="accent1"/>
                        </a:solidFill>
                      </a:ln>
                    </pic:spPr>
                  </pic:pic>
                </a:graphicData>
              </a:graphic>
            </wp:inline>
          </w:drawing>
        </w:r>
      </w:del>
      <w:ins w:id="34" w:author="Quang Nguyen" w:date="2025-07-21T10:36:00Z" w16du:dateUtc="2025-07-21T03:36:00Z">
        <w:r w:rsidR="00E87794" w:rsidRPr="00E87794">
          <w:rPr>
            <w:noProof/>
          </w:rPr>
          <w:t xml:space="preserve"> </w:t>
        </w:r>
        <w:r w:rsidR="00E87794" w:rsidRPr="00E87794">
          <w:rPr>
            <w:noProof/>
          </w:rPr>
          <w:drawing>
            <wp:inline distT="0" distB="0" distL="0" distR="0" wp14:anchorId="0B41DAA6" wp14:editId="257D326D">
              <wp:extent cx="2924583" cy="4172532"/>
              <wp:effectExtent l="19050" t="19050" r="9525" b="0"/>
              <wp:docPr id="204963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38408" name=""/>
                      <pic:cNvPicPr/>
                    </pic:nvPicPr>
                    <pic:blipFill>
                      <a:blip r:embed="rId35"/>
                      <a:stretch>
                        <a:fillRect/>
                      </a:stretch>
                    </pic:blipFill>
                    <pic:spPr>
                      <a:xfrm>
                        <a:off x="0" y="0"/>
                        <a:ext cx="2924583" cy="4172532"/>
                      </a:xfrm>
                      <a:prstGeom prst="rect">
                        <a:avLst/>
                      </a:prstGeom>
                      <a:ln>
                        <a:solidFill>
                          <a:schemeClr val="accent1"/>
                        </a:solidFill>
                      </a:ln>
                    </pic:spPr>
                  </pic:pic>
                </a:graphicData>
              </a:graphic>
            </wp:inline>
          </w:drawing>
        </w:r>
      </w:ins>
    </w:p>
    <w:p w14:paraId="28DD10FB" w14:textId="68B6B5A4" w:rsidR="00C44C7F" w:rsidRDefault="00DC6BB4" w:rsidP="00911166">
      <w:pPr>
        <w:pStyle w:val="styleImageCaption"/>
      </w:pPr>
      <w:r>
        <w:t xml:space="preserve">Figure </w:t>
      </w:r>
      <w:r>
        <w:fldChar w:fldCharType="begin"/>
      </w:r>
      <w:r>
        <w:instrText xml:space="preserve"> SEQ Figure \* ARABIC </w:instrText>
      </w:r>
      <w:r>
        <w:fldChar w:fldCharType="separate"/>
      </w:r>
      <w:r w:rsidR="003C2392">
        <w:rPr>
          <w:noProof/>
        </w:rPr>
        <w:t>17</w:t>
      </w:r>
      <w:r>
        <w:fldChar w:fldCharType="end"/>
      </w:r>
      <w:r>
        <w:t>. Lot Info. Panel</w:t>
      </w:r>
    </w:p>
    <w:p w14:paraId="58FCBDB4" w14:textId="77777777" w:rsidR="00C44C7F" w:rsidRDefault="00C44C7F">
      <w:pPr>
        <w:widowControl/>
        <w:wordWrap/>
        <w:autoSpaceDE/>
        <w:autoSpaceDN/>
        <w:jc w:val="left"/>
        <w:rPr>
          <w:rFonts w:ascii="Batang" w:eastAsia="Batang" w:hAnsi="Times New Roman" w:cs="Times New Roman"/>
          <w:b/>
          <w:bCs/>
          <w:i/>
          <w:iCs/>
          <w:szCs w:val="18"/>
        </w:rPr>
      </w:pPr>
      <w:r>
        <w:br w:type="page"/>
      </w:r>
    </w:p>
    <w:p w14:paraId="2AB5383E" w14:textId="252CE321" w:rsidR="004E7A2A" w:rsidRDefault="001A3AC2" w:rsidP="00820798">
      <w:pPr>
        <w:pStyle w:val="3dg11"/>
      </w:pPr>
      <w:bookmarkStart w:id="35" w:name="_Toc203983945"/>
      <w:r>
        <w:lastRenderedPageBreak/>
        <w:t>Log Report Screen</w:t>
      </w:r>
      <w:bookmarkEnd w:id="35"/>
    </w:p>
    <w:p w14:paraId="73CFD8DA" w14:textId="1CBBC9BA" w:rsidR="00546BC5" w:rsidRDefault="00E743FB" w:rsidP="00546BC5">
      <w:pPr>
        <w:keepNext/>
        <w:jc w:val="center"/>
      </w:pPr>
      <w:del w:id="36" w:author="Quang Nguyen" w:date="2025-07-21T10:37:00Z" w16du:dateUtc="2025-07-21T03:37:00Z">
        <w:r w:rsidRPr="00E743FB" w:rsidDel="00FE10E0">
          <w:rPr>
            <w:noProof/>
          </w:rPr>
          <w:drawing>
            <wp:inline distT="0" distB="0" distL="0" distR="0" wp14:anchorId="01B7868E" wp14:editId="05DE43C9">
              <wp:extent cx="5731510" cy="2575560"/>
              <wp:effectExtent l="19050" t="19050" r="2540" b="0"/>
              <wp:docPr id="93625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51923" name=""/>
                      <pic:cNvPicPr/>
                    </pic:nvPicPr>
                    <pic:blipFill>
                      <a:blip r:embed="rId36"/>
                      <a:stretch>
                        <a:fillRect/>
                      </a:stretch>
                    </pic:blipFill>
                    <pic:spPr>
                      <a:xfrm>
                        <a:off x="0" y="0"/>
                        <a:ext cx="5731510" cy="2575560"/>
                      </a:xfrm>
                      <a:prstGeom prst="rect">
                        <a:avLst/>
                      </a:prstGeom>
                      <a:ln>
                        <a:solidFill>
                          <a:schemeClr val="accent1"/>
                        </a:solidFill>
                      </a:ln>
                    </pic:spPr>
                  </pic:pic>
                </a:graphicData>
              </a:graphic>
            </wp:inline>
          </w:drawing>
        </w:r>
      </w:del>
      <w:ins w:id="37" w:author="Quang Nguyen" w:date="2025-07-21T10:37:00Z" w16du:dateUtc="2025-07-21T03:37:00Z">
        <w:r w:rsidR="00FE10E0" w:rsidRPr="00FE10E0">
          <w:rPr>
            <w:noProof/>
          </w:rPr>
          <w:t xml:space="preserve"> </w:t>
        </w:r>
        <w:r w:rsidR="00FE10E0" w:rsidRPr="00FE10E0">
          <w:rPr>
            <w:noProof/>
          </w:rPr>
          <w:drawing>
            <wp:inline distT="0" distB="0" distL="0" distR="0" wp14:anchorId="765FF734" wp14:editId="659DFA70">
              <wp:extent cx="4914388" cy="2409825"/>
              <wp:effectExtent l="19050" t="19050" r="635" b="0"/>
              <wp:docPr id="209593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32671" name=""/>
                      <pic:cNvPicPr/>
                    </pic:nvPicPr>
                    <pic:blipFill>
                      <a:blip r:embed="rId37"/>
                      <a:stretch>
                        <a:fillRect/>
                      </a:stretch>
                    </pic:blipFill>
                    <pic:spPr>
                      <a:xfrm>
                        <a:off x="0" y="0"/>
                        <a:ext cx="4917001" cy="2411106"/>
                      </a:xfrm>
                      <a:prstGeom prst="rect">
                        <a:avLst/>
                      </a:prstGeom>
                      <a:ln>
                        <a:solidFill>
                          <a:schemeClr val="accent1"/>
                        </a:solidFill>
                      </a:ln>
                    </pic:spPr>
                  </pic:pic>
                </a:graphicData>
              </a:graphic>
            </wp:inline>
          </w:drawing>
        </w:r>
      </w:ins>
    </w:p>
    <w:p w14:paraId="75A82AC8" w14:textId="2440BD6D" w:rsidR="00E743FB" w:rsidRDefault="00546BC5" w:rsidP="00911166">
      <w:pPr>
        <w:pStyle w:val="styleImageCaption"/>
      </w:pPr>
      <w:r>
        <w:t xml:space="preserve">Figure </w:t>
      </w:r>
      <w:r>
        <w:fldChar w:fldCharType="begin"/>
      </w:r>
      <w:r>
        <w:instrText xml:space="preserve"> SEQ Figure \* ARABIC </w:instrText>
      </w:r>
      <w:r>
        <w:fldChar w:fldCharType="separate"/>
      </w:r>
      <w:r w:rsidR="003C2392">
        <w:rPr>
          <w:noProof/>
        </w:rPr>
        <w:t>18</w:t>
      </w:r>
      <w:r>
        <w:fldChar w:fldCharType="end"/>
      </w:r>
      <w:r>
        <w:t>. Log Report Screen</w:t>
      </w:r>
    </w:p>
    <w:p w14:paraId="48B5657E" w14:textId="2FE2867B" w:rsidR="00BB1BE4" w:rsidRDefault="00D4382E" w:rsidP="00B13AA9">
      <w:pPr>
        <w:pStyle w:val="LineListStyle"/>
      </w:pPr>
      <w:r w:rsidRPr="00D4382E">
        <w:rPr>
          <w:noProof/>
        </w:rPr>
        <w:drawing>
          <wp:anchor distT="0" distB="0" distL="114300" distR="114300" simplePos="0" relativeHeight="251654144" behindDoc="0" locked="0" layoutInCell="1" allowOverlap="1" wp14:anchorId="0CE22079" wp14:editId="21BDC16A">
            <wp:simplePos x="0" y="0"/>
            <wp:positionH relativeFrom="column">
              <wp:posOffset>4162425</wp:posOffset>
            </wp:positionH>
            <wp:positionV relativeFrom="paragraph">
              <wp:posOffset>253365</wp:posOffset>
            </wp:positionV>
            <wp:extent cx="476885" cy="247650"/>
            <wp:effectExtent l="0" t="0" r="0" b="0"/>
            <wp:wrapSquare wrapText="bothSides"/>
            <wp:docPr id="65098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87885" name=""/>
                    <pic:cNvPicPr/>
                  </pic:nvPicPr>
                  <pic:blipFill>
                    <a:blip r:embed="rId38">
                      <a:extLst>
                        <a:ext uri="{28A0092B-C50C-407E-A947-70E740481C1C}">
                          <a14:useLocalDpi xmlns:a14="http://schemas.microsoft.com/office/drawing/2010/main" val="0"/>
                        </a:ext>
                      </a:extLst>
                    </a:blip>
                    <a:stretch>
                      <a:fillRect/>
                    </a:stretch>
                  </pic:blipFill>
                  <pic:spPr>
                    <a:xfrm>
                      <a:off x="0" y="0"/>
                      <a:ext cx="476885" cy="247650"/>
                    </a:xfrm>
                    <a:prstGeom prst="rect">
                      <a:avLst/>
                    </a:prstGeom>
                  </pic:spPr>
                </pic:pic>
              </a:graphicData>
            </a:graphic>
            <wp14:sizeRelH relativeFrom="margin">
              <wp14:pctWidth>0</wp14:pctWidth>
            </wp14:sizeRelH>
            <wp14:sizeRelV relativeFrom="margin">
              <wp14:pctHeight>0</wp14:pctHeight>
            </wp14:sizeRelV>
          </wp:anchor>
        </w:drawing>
      </w:r>
      <w:r w:rsidR="00BB1BE4">
        <w:t>Function: Displays system logs that record all actions and events, helping administrators track system and user activity.</w:t>
      </w:r>
      <w:r>
        <w:t xml:space="preserve"> User </w:t>
      </w:r>
      <w:proofErr w:type="gramStart"/>
      <w:r>
        <w:t>clicks  to</w:t>
      </w:r>
      <w:proofErr w:type="gramEnd"/>
      <w:r>
        <w:t xml:space="preserve"> </w:t>
      </w:r>
      <w:r>
        <w:rPr>
          <w:rFonts w:ascii="Calibri" w:hAnsi="Calibri" w:cs="Calibri"/>
        </w:rPr>
        <w:t xml:space="preserve">export </w:t>
      </w:r>
      <w:r w:rsidR="0071287A">
        <w:rPr>
          <w:rFonts w:ascii="Calibri" w:hAnsi="Calibri" w:cs="Calibri"/>
        </w:rPr>
        <w:t>log data.</w:t>
      </w:r>
    </w:p>
    <w:p w14:paraId="58693A00" w14:textId="7E9BF3B9" w:rsidR="008A0F08" w:rsidRDefault="008A0F08" w:rsidP="00B13AA9">
      <w:pPr>
        <w:pStyle w:val="LineListStyle"/>
      </w:pPr>
      <w:r w:rsidRPr="008A0F08">
        <w:t>Interface Details:</w:t>
      </w:r>
      <w:r w:rsidR="00D4382E" w:rsidRPr="00D4382E">
        <w:rPr>
          <w:noProof/>
        </w:rPr>
        <w:t xml:space="preserve"> </w:t>
      </w:r>
    </w:p>
    <w:p w14:paraId="7CDE4431" w14:textId="4DD621EB" w:rsidR="001944C0" w:rsidRDefault="00C8292C" w:rsidP="001944C0">
      <w:pPr>
        <w:pStyle w:val="LineListStyle"/>
        <w:numPr>
          <w:ilvl w:val="0"/>
          <w:numId w:val="47"/>
        </w:numPr>
      </w:pPr>
      <w:r w:rsidRPr="00C8292C">
        <w:t>Filters:</w:t>
      </w:r>
    </w:p>
    <w:p w14:paraId="789FCCF9" w14:textId="38D63088" w:rsidR="00AD6B93" w:rsidRDefault="00AD6B93" w:rsidP="00AD6B93">
      <w:pPr>
        <w:pStyle w:val="LineListStyle"/>
        <w:numPr>
          <w:ilvl w:val="0"/>
          <w:numId w:val="48"/>
        </w:numPr>
      </w:pPr>
      <w:r w:rsidRPr="006728E3">
        <w:t>Chamber:</w:t>
      </w:r>
      <w:r w:rsidRPr="00AD6B93">
        <w:t xml:space="preserve"> Filter logs by chamber name.</w:t>
      </w:r>
    </w:p>
    <w:p w14:paraId="6EEAEF4F" w14:textId="6B31E31C" w:rsidR="000D5D18" w:rsidRDefault="000D5D18" w:rsidP="00AD6B93">
      <w:pPr>
        <w:pStyle w:val="LineListStyle"/>
        <w:numPr>
          <w:ilvl w:val="0"/>
          <w:numId w:val="48"/>
        </w:numPr>
      </w:pPr>
      <w:r w:rsidRPr="000D5D18">
        <w:t>User: Enter the username to filter logs.</w:t>
      </w:r>
    </w:p>
    <w:p w14:paraId="55416AF8" w14:textId="68E807EB" w:rsidR="000D5D18" w:rsidRDefault="000D5D18" w:rsidP="00AD6B93">
      <w:pPr>
        <w:pStyle w:val="LineListStyle"/>
        <w:numPr>
          <w:ilvl w:val="0"/>
          <w:numId w:val="48"/>
        </w:numPr>
      </w:pPr>
      <w:r w:rsidRPr="000D5D18">
        <w:t>Content: Enter a keyword (e.g., “Login”, “Start Pattern”).</w:t>
      </w:r>
    </w:p>
    <w:p w14:paraId="06ED214E" w14:textId="60A281C6" w:rsidR="000D5D18" w:rsidRDefault="000D5D18" w:rsidP="00AD6B93">
      <w:pPr>
        <w:pStyle w:val="LineListStyle"/>
        <w:numPr>
          <w:ilvl w:val="0"/>
          <w:numId w:val="48"/>
        </w:numPr>
      </w:pPr>
      <w:r w:rsidRPr="000D5D18">
        <w:t>Log Type: Select log type (Event, Error, etc.).</w:t>
      </w:r>
    </w:p>
    <w:p w14:paraId="635F7805" w14:textId="16D110B9" w:rsidR="000D5D18" w:rsidRDefault="000D5D18" w:rsidP="00AD6B93">
      <w:pPr>
        <w:pStyle w:val="LineListStyle"/>
        <w:numPr>
          <w:ilvl w:val="0"/>
          <w:numId w:val="48"/>
        </w:numPr>
      </w:pPr>
      <w:r w:rsidRPr="000D5D18">
        <w:t>Log Level: Select log severity (INFO, WARNING, ERROR).</w:t>
      </w:r>
    </w:p>
    <w:p w14:paraId="2AC5A368" w14:textId="45587E97" w:rsidR="000D5D18" w:rsidRDefault="00BE6508" w:rsidP="00AD6B93">
      <w:pPr>
        <w:pStyle w:val="LineListStyle"/>
        <w:numPr>
          <w:ilvl w:val="0"/>
          <w:numId w:val="48"/>
        </w:numPr>
      </w:pPr>
      <w:r w:rsidRPr="00D542E4">
        <w:rPr>
          <w:noProof/>
        </w:rPr>
        <w:drawing>
          <wp:anchor distT="0" distB="0" distL="114300" distR="114300" simplePos="0" relativeHeight="251651072" behindDoc="0" locked="0" layoutInCell="1" allowOverlap="1" wp14:anchorId="40CFD5D6" wp14:editId="72427276">
            <wp:simplePos x="0" y="0"/>
            <wp:positionH relativeFrom="column">
              <wp:posOffset>1552575</wp:posOffset>
            </wp:positionH>
            <wp:positionV relativeFrom="paragraph">
              <wp:posOffset>199390</wp:posOffset>
            </wp:positionV>
            <wp:extent cx="301625" cy="301625"/>
            <wp:effectExtent l="0" t="0" r="0" b="0"/>
            <wp:wrapSquare wrapText="bothSides"/>
            <wp:docPr id="61754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42296" name=""/>
                    <pic:cNvPicPr/>
                  </pic:nvPicPr>
                  <pic:blipFill>
                    <a:blip r:embed="rId39">
                      <a:extLst>
                        <a:ext uri="{28A0092B-C50C-407E-A947-70E740481C1C}">
                          <a14:useLocalDpi xmlns:a14="http://schemas.microsoft.com/office/drawing/2010/main" val="0"/>
                        </a:ext>
                      </a:extLst>
                    </a:blip>
                    <a:stretch>
                      <a:fillRect/>
                    </a:stretch>
                  </pic:blipFill>
                  <pic:spPr>
                    <a:xfrm>
                      <a:off x="0" y="0"/>
                      <a:ext cx="301625" cy="301625"/>
                    </a:xfrm>
                    <a:prstGeom prst="rect">
                      <a:avLst/>
                    </a:prstGeom>
                  </pic:spPr>
                </pic:pic>
              </a:graphicData>
            </a:graphic>
            <wp14:sizeRelH relativeFrom="margin">
              <wp14:pctWidth>0</wp14:pctWidth>
            </wp14:sizeRelH>
            <wp14:sizeRelV relativeFrom="margin">
              <wp14:pctHeight>0</wp14:pctHeight>
            </wp14:sizeRelV>
          </wp:anchor>
        </w:drawing>
      </w:r>
      <w:r w:rsidR="000D5D18" w:rsidRPr="000D5D18">
        <w:t>Date &amp; Time: Select the date/time range for log retrieval.</w:t>
      </w:r>
    </w:p>
    <w:p w14:paraId="4E181591" w14:textId="09D0287E" w:rsidR="00821A76" w:rsidRDefault="005A7907" w:rsidP="00AD6B93">
      <w:pPr>
        <w:pStyle w:val="LineListStyle"/>
        <w:numPr>
          <w:ilvl w:val="0"/>
          <w:numId w:val="48"/>
        </w:numPr>
      </w:pPr>
      <w:r>
        <w:t>Clear</w:t>
      </w:r>
      <w:r w:rsidR="00BE6508">
        <w:t xml:space="preserve"> filter: </w:t>
      </w:r>
      <w:r w:rsidR="00121CA8">
        <w:t xml:space="preserve">  </w:t>
      </w:r>
    </w:p>
    <w:p w14:paraId="274C730E" w14:textId="58351DA2" w:rsidR="00BE6508" w:rsidRDefault="00357396" w:rsidP="009F6142">
      <w:pPr>
        <w:pStyle w:val="LineListStyle"/>
        <w:numPr>
          <w:ilvl w:val="0"/>
          <w:numId w:val="48"/>
        </w:numPr>
        <w:spacing w:before="120"/>
      </w:pPr>
      <w:r w:rsidRPr="00292EA5">
        <w:rPr>
          <w:noProof/>
        </w:rPr>
        <w:drawing>
          <wp:anchor distT="0" distB="0" distL="114300" distR="114300" simplePos="0" relativeHeight="251652096" behindDoc="0" locked="0" layoutInCell="1" allowOverlap="1" wp14:anchorId="3477355F" wp14:editId="7A2E1DA3">
            <wp:simplePos x="0" y="0"/>
            <wp:positionH relativeFrom="column">
              <wp:posOffset>1567815</wp:posOffset>
            </wp:positionH>
            <wp:positionV relativeFrom="paragraph">
              <wp:posOffset>51387</wp:posOffset>
            </wp:positionV>
            <wp:extent cx="285750" cy="301625"/>
            <wp:effectExtent l="0" t="0" r="0" b="0"/>
            <wp:wrapSquare wrapText="bothSides"/>
            <wp:docPr id="188173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34875" name=""/>
                    <pic:cNvPicPr/>
                  </pic:nvPicPr>
                  <pic:blipFill>
                    <a:blip r:embed="rId40">
                      <a:extLst>
                        <a:ext uri="{28A0092B-C50C-407E-A947-70E740481C1C}">
                          <a14:useLocalDpi xmlns:a14="http://schemas.microsoft.com/office/drawing/2010/main" val="0"/>
                        </a:ext>
                      </a:extLst>
                    </a:blip>
                    <a:stretch>
                      <a:fillRect/>
                    </a:stretch>
                  </pic:blipFill>
                  <pic:spPr>
                    <a:xfrm>
                      <a:off x="0" y="0"/>
                      <a:ext cx="285750" cy="301625"/>
                    </a:xfrm>
                    <a:prstGeom prst="rect">
                      <a:avLst/>
                    </a:prstGeom>
                  </pic:spPr>
                </pic:pic>
              </a:graphicData>
            </a:graphic>
            <wp14:sizeRelH relativeFrom="margin">
              <wp14:pctWidth>0</wp14:pctWidth>
            </wp14:sizeRelH>
            <wp14:sizeRelV relativeFrom="margin">
              <wp14:pctHeight>0</wp14:pctHeight>
            </wp14:sizeRelV>
          </wp:anchor>
        </w:drawing>
      </w:r>
      <w:r w:rsidR="00DE3ECC">
        <w:t>Apply filter:</w:t>
      </w:r>
      <w:r w:rsidR="00292EA5">
        <w:t xml:space="preserve"> </w:t>
      </w:r>
      <w:r w:rsidR="00A65B2C">
        <w:t xml:space="preserve"> </w:t>
      </w:r>
    </w:p>
    <w:p w14:paraId="691FFEF2" w14:textId="274C1235" w:rsidR="009D1F24" w:rsidRDefault="009F6142" w:rsidP="009F6142">
      <w:pPr>
        <w:pStyle w:val="LineListStyle"/>
        <w:numPr>
          <w:ilvl w:val="0"/>
          <w:numId w:val="48"/>
        </w:numPr>
        <w:spacing w:before="120"/>
      </w:pPr>
      <w:r w:rsidRPr="002B7FC8">
        <w:rPr>
          <w:noProof/>
        </w:rPr>
        <w:drawing>
          <wp:anchor distT="0" distB="0" distL="114300" distR="114300" simplePos="0" relativeHeight="251653120" behindDoc="0" locked="0" layoutInCell="1" allowOverlap="1" wp14:anchorId="4C3A9FF2" wp14:editId="5633F152">
            <wp:simplePos x="0" y="0"/>
            <wp:positionH relativeFrom="column">
              <wp:posOffset>1588135</wp:posOffset>
            </wp:positionH>
            <wp:positionV relativeFrom="paragraph">
              <wp:posOffset>78584</wp:posOffset>
            </wp:positionV>
            <wp:extent cx="284480" cy="283845"/>
            <wp:effectExtent l="0" t="0" r="0" b="0"/>
            <wp:wrapSquare wrapText="bothSides"/>
            <wp:docPr id="95414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43453" name=""/>
                    <pic:cNvPicPr/>
                  </pic:nvPicPr>
                  <pic:blipFill>
                    <a:blip r:embed="rId41">
                      <a:extLst>
                        <a:ext uri="{28A0092B-C50C-407E-A947-70E740481C1C}">
                          <a14:useLocalDpi xmlns:a14="http://schemas.microsoft.com/office/drawing/2010/main" val="0"/>
                        </a:ext>
                      </a:extLst>
                    </a:blip>
                    <a:stretch>
                      <a:fillRect/>
                    </a:stretch>
                  </pic:blipFill>
                  <pic:spPr>
                    <a:xfrm>
                      <a:off x="0" y="0"/>
                      <a:ext cx="284480" cy="283845"/>
                    </a:xfrm>
                    <a:prstGeom prst="rect">
                      <a:avLst/>
                    </a:prstGeom>
                  </pic:spPr>
                </pic:pic>
              </a:graphicData>
            </a:graphic>
            <wp14:sizeRelH relativeFrom="page">
              <wp14:pctWidth>0</wp14:pctWidth>
            </wp14:sizeRelH>
            <wp14:sizeRelV relativeFrom="page">
              <wp14:pctHeight>0</wp14:pctHeight>
            </wp14:sizeRelV>
          </wp:anchor>
        </w:drawing>
      </w:r>
      <w:r w:rsidR="00EC372D">
        <w:t>Filter c</w:t>
      </w:r>
      <w:r w:rsidR="007F5A1A">
        <w:t xml:space="preserve">onfig: </w:t>
      </w:r>
    </w:p>
    <w:p w14:paraId="4E351ABD" w14:textId="65437CF2" w:rsidR="00721DA4" w:rsidRDefault="00721DA4" w:rsidP="00721DA4">
      <w:pPr>
        <w:pStyle w:val="LineListStyle"/>
        <w:keepNext/>
        <w:numPr>
          <w:ilvl w:val="0"/>
          <w:numId w:val="0"/>
        </w:numPr>
        <w:ind w:left="1080"/>
        <w:jc w:val="center"/>
      </w:pPr>
    </w:p>
    <w:p w14:paraId="23442FD5" w14:textId="77777777" w:rsidR="00526826" w:rsidRDefault="00526826" w:rsidP="00721DA4">
      <w:pPr>
        <w:pStyle w:val="LineListStyle"/>
        <w:keepNext/>
        <w:numPr>
          <w:ilvl w:val="0"/>
          <w:numId w:val="0"/>
        </w:numPr>
        <w:ind w:left="1080"/>
        <w:jc w:val="center"/>
      </w:pPr>
    </w:p>
    <w:p w14:paraId="0CCDA8F4" w14:textId="049F708F" w:rsidR="00526826" w:rsidRDefault="008918EF">
      <w:pPr>
        <w:pStyle w:val="LineListStyle"/>
        <w:keepNext/>
        <w:numPr>
          <w:ilvl w:val="0"/>
          <w:numId w:val="0"/>
        </w:numPr>
        <w:jc w:val="center"/>
        <w:pPrChange w:id="38" w:author="Quang Nguyen" w:date="2025-07-21T10:37:00Z" w16du:dateUtc="2025-07-21T03:37:00Z">
          <w:pPr>
            <w:pStyle w:val="LineListStyle"/>
            <w:keepNext/>
            <w:numPr>
              <w:numId w:val="0"/>
            </w:numPr>
            <w:tabs>
              <w:tab w:val="clear" w:pos="720"/>
            </w:tabs>
            <w:ind w:left="1080" w:firstLine="0"/>
            <w:jc w:val="center"/>
          </w:pPr>
        </w:pPrChange>
      </w:pPr>
      <w:del w:id="39" w:author="Quang Nguyen" w:date="2025-07-21T10:37:00Z" w16du:dateUtc="2025-07-21T03:37:00Z">
        <w:r w:rsidRPr="008918EF" w:rsidDel="00420DF7">
          <w:rPr>
            <w:noProof/>
          </w:rPr>
          <w:drawing>
            <wp:inline distT="0" distB="0" distL="0" distR="0" wp14:anchorId="07ED8D07" wp14:editId="496378C7">
              <wp:extent cx="2225615" cy="4372987"/>
              <wp:effectExtent l="19050" t="19050" r="3810" b="0"/>
              <wp:docPr id="153278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86121" name=""/>
                      <pic:cNvPicPr/>
                    </pic:nvPicPr>
                    <pic:blipFill>
                      <a:blip r:embed="rId42"/>
                      <a:stretch>
                        <a:fillRect/>
                      </a:stretch>
                    </pic:blipFill>
                    <pic:spPr>
                      <a:xfrm>
                        <a:off x="0" y="0"/>
                        <a:ext cx="2229756" cy="4381124"/>
                      </a:xfrm>
                      <a:prstGeom prst="rect">
                        <a:avLst/>
                      </a:prstGeom>
                      <a:ln>
                        <a:solidFill>
                          <a:schemeClr val="accent1"/>
                        </a:solidFill>
                      </a:ln>
                    </pic:spPr>
                  </pic:pic>
                </a:graphicData>
              </a:graphic>
            </wp:inline>
          </w:drawing>
        </w:r>
      </w:del>
      <w:ins w:id="40" w:author="Quang Nguyen" w:date="2025-07-21T10:37:00Z" w16du:dateUtc="2025-07-21T03:37:00Z">
        <w:r w:rsidR="00420DF7" w:rsidRPr="00420DF7">
          <w:rPr>
            <w:noProof/>
          </w:rPr>
          <w:drawing>
            <wp:inline distT="0" distB="0" distL="0" distR="0" wp14:anchorId="50CD0C58" wp14:editId="670C235C">
              <wp:extent cx="2400635" cy="4734586"/>
              <wp:effectExtent l="19050" t="19050" r="0" b="8890"/>
              <wp:docPr id="197985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57576" name=""/>
                      <pic:cNvPicPr/>
                    </pic:nvPicPr>
                    <pic:blipFill>
                      <a:blip r:embed="rId43"/>
                      <a:stretch>
                        <a:fillRect/>
                      </a:stretch>
                    </pic:blipFill>
                    <pic:spPr>
                      <a:xfrm>
                        <a:off x="0" y="0"/>
                        <a:ext cx="2400635" cy="4734586"/>
                      </a:xfrm>
                      <a:prstGeom prst="rect">
                        <a:avLst/>
                      </a:prstGeom>
                      <a:ln>
                        <a:solidFill>
                          <a:schemeClr val="accent1"/>
                        </a:solidFill>
                      </a:ln>
                    </pic:spPr>
                  </pic:pic>
                </a:graphicData>
              </a:graphic>
            </wp:inline>
          </w:drawing>
        </w:r>
      </w:ins>
    </w:p>
    <w:p w14:paraId="1B81736E" w14:textId="3D69961F" w:rsidR="002F6D54" w:rsidRDefault="00721DA4" w:rsidP="00635B2C">
      <w:pPr>
        <w:pStyle w:val="styleImageCaption"/>
      </w:pPr>
      <w:r>
        <w:t xml:space="preserve">Figure </w:t>
      </w:r>
      <w:r>
        <w:fldChar w:fldCharType="begin"/>
      </w:r>
      <w:r>
        <w:instrText xml:space="preserve"> SEQ Figure \* ARABIC </w:instrText>
      </w:r>
      <w:r>
        <w:fldChar w:fldCharType="separate"/>
      </w:r>
      <w:r w:rsidR="003C2392">
        <w:rPr>
          <w:noProof/>
        </w:rPr>
        <w:t>19</w:t>
      </w:r>
      <w:r>
        <w:fldChar w:fldCharType="end"/>
      </w:r>
      <w:r>
        <w:t xml:space="preserve">. </w:t>
      </w:r>
      <w:r w:rsidR="00C13CBC">
        <w:t xml:space="preserve">Data </w:t>
      </w:r>
      <w:r>
        <w:t>Filter Panel</w:t>
      </w:r>
    </w:p>
    <w:p w14:paraId="3AE713E4" w14:textId="3738BE4C" w:rsidR="007C23BB" w:rsidRDefault="007C23BB" w:rsidP="007C23BB">
      <w:pPr>
        <w:pStyle w:val="ListParagraph"/>
        <w:numPr>
          <w:ilvl w:val="0"/>
          <w:numId w:val="47"/>
        </w:numPr>
        <w:ind w:leftChars="0"/>
      </w:pPr>
      <w:r>
        <w:t>Log Table</w:t>
      </w:r>
      <w:r w:rsidR="00C3167E">
        <w:t xml:space="preserve"> Fields</w:t>
      </w:r>
      <w:r>
        <w:t>:</w:t>
      </w:r>
    </w:p>
    <w:p w14:paraId="4DF2E1B3" w14:textId="77777777" w:rsidR="007C23BB" w:rsidRDefault="007C23BB" w:rsidP="006160EC">
      <w:pPr>
        <w:pStyle w:val="ListParagraph"/>
        <w:numPr>
          <w:ilvl w:val="0"/>
          <w:numId w:val="50"/>
        </w:numPr>
        <w:ind w:leftChars="0"/>
      </w:pPr>
      <w:r>
        <w:t>Time: Timestamp of the log entry.</w:t>
      </w:r>
    </w:p>
    <w:p w14:paraId="79C981FD" w14:textId="77777777" w:rsidR="007C23BB" w:rsidRDefault="007C23BB" w:rsidP="006160EC">
      <w:pPr>
        <w:pStyle w:val="ListParagraph"/>
        <w:numPr>
          <w:ilvl w:val="0"/>
          <w:numId w:val="50"/>
        </w:numPr>
        <w:ind w:leftChars="0"/>
      </w:pPr>
      <w:r>
        <w:t>Type: Type of log (Event, Error, etc.).</w:t>
      </w:r>
    </w:p>
    <w:p w14:paraId="428CD1AD" w14:textId="77777777" w:rsidR="007C23BB" w:rsidRDefault="007C23BB" w:rsidP="006160EC">
      <w:pPr>
        <w:pStyle w:val="ListParagraph"/>
        <w:numPr>
          <w:ilvl w:val="0"/>
          <w:numId w:val="50"/>
        </w:numPr>
        <w:ind w:leftChars="0"/>
      </w:pPr>
      <w:r>
        <w:t>Level: Severity level.</w:t>
      </w:r>
    </w:p>
    <w:p w14:paraId="2F54C2F9" w14:textId="77777777" w:rsidR="007C23BB" w:rsidRDefault="007C23BB" w:rsidP="006160EC">
      <w:pPr>
        <w:pStyle w:val="ListParagraph"/>
        <w:numPr>
          <w:ilvl w:val="0"/>
          <w:numId w:val="50"/>
        </w:numPr>
        <w:ind w:leftChars="0"/>
      </w:pPr>
      <w:r>
        <w:t>User: The user who performed the action.</w:t>
      </w:r>
    </w:p>
    <w:p w14:paraId="61C89E3A" w14:textId="77777777" w:rsidR="007C23BB" w:rsidRDefault="007C23BB" w:rsidP="006160EC">
      <w:pPr>
        <w:pStyle w:val="ListParagraph"/>
        <w:numPr>
          <w:ilvl w:val="0"/>
          <w:numId w:val="50"/>
        </w:numPr>
        <w:ind w:leftChars="0"/>
      </w:pPr>
      <w:r>
        <w:t>Content: Log content (e.g., “User logged in”).</w:t>
      </w:r>
    </w:p>
    <w:p w14:paraId="6EA066A3" w14:textId="1116AB57" w:rsidR="007C23BB" w:rsidRDefault="007C23BB" w:rsidP="006160EC">
      <w:pPr>
        <w:pStyle w:val="ListParagraph"/>
        <w:numPr>
          <w:ilvl w:val="0"/>
          <w:numId w:val="50"/>
        </w:numPr>
        <w:ind w:leftChars="0"/>
      </w:pPr>
      <w:r>
        <w:t>Chamber: Associated chamber (if applicable).</w:t>
      </w:r>
    </w:p>
    <w:p w14:paraId="1B9CF4F7" w14:textId="5852AEB8" w:rsidR="00AD1C73" w:rsidRDefault="002C4C72" w:rsidP="00AD1C73">
      <w:pPr>
        <w:pStyle w:val="ListParagraph"/>
        <w:keepNext/>
        <w:ind w:leftChars="0" w:left="720"/>
        <w:jc w:val="center"/>
      </w:pPr>
      <w:del w:id="41" w:author="Quang Nguyen" w:date="2025-07-21T10:38:00Z" w16du:dateUtc="2025-07-21T03:38:00Z">
        <w:r w:rsidRPr="002C4C72" w:rsidDel="00BD1A21">
          <w:rPr>
            <w:noProof/>
          </w:rPr>
          <w:lastRenderedPageBreak/>
          <w:drawing>
            <wp:inline distT="0" distB="0" distL="0" distR="0" wp14:anchorId="72FB3D81" wp14:editId="1603E3D8">
              <wp:extent cx="3019246" cy="1590574"/>
              <wp:effectExtent l="19050" t="19050" r="0" b="0"/>
              <wp:docPr id="162571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15239" name=""/>
                      <pic:cNvPicPr/>
                    </pic:nvPicPr>
                    <pic:blipFill>
                      <a:blip r:embed="rId44"/>
                      <a:stretch>
                        <a:fillRect/>
                      </a:stretch>
                    </pic:blipFill>
                    <pic:spPr>
                      <a:xfrm>
                        <a:off x="0" y="0"/>
                        <a:ext cx="3030595" cy="1596553"/>
                      </a:xfrm>
                      <a:prstGeom prst="rect">
                        <a:avLst/>
                      </a:prstGeom>
                      <a:ln>
                        <a:solidFill>
                          <a:schemeClr val="accent1"/>
                        </a:solidFill>
                      </a:ln>
                    </pic:spPr>
                  </pic:pic>
                </a:graphicData>
              </a:graphic>
            </wp:inline>
          </w:drawing>
        </w:r>
      </w:del>
      <w:ins w:id="42" w:author="Quang Nguyen" w:date="2025-07-21T10:38:00Z" w16du:dateUtc="2025-07-21T03:38:00Z">
        <w:r w:rsidR="00BD1A21" w:rsidRPr="00BD1A21">
          <w:rPr>
            <w:noProof/>
          </w:rPr>
          <w:t xml:space="preserve"> </w:t>
        </w:r>
        <w:r w:rsidR="00BD1A21" w:rsidRPr="00BD1A21">
          <w:rPr>
            <w:noProof/>
          </w:rPr>
          <w:drawing>
            <wp:inline distT="0" distB="0" distL="0" distR="0" wp14:anchorId="07EA2CE3" wp14:editId="331D69C8">
              <wp:extent cx="4438650" cy="2907793"/>
              <wp:effectExtent l="19050" t="19050" r="0" b="6985"/>
              <wp:docPr id="61282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29339" name=""/>
                      <pic:cNvPicPr/>
                    </pic:nvPicPr>
                    <pic:blipFill>
                      <a:blip r:embed="rId45"/>
                      <a:stretch>
                        <a:fillRect/>
                      </a:stretch>
                    </pic:blipFill>
                    <pic:spPr>
                      <a:xfrm>
                        <a:off x="0" y="0"/>
                        <a:ext cx="4441665" cy="2909768"/>
                      </a:xfrm>
                      <a:prstGeom prst="rect">
                        <a:avLst/>
                      </a:prstGeom>
                      <a:ln>
                        <a:solidFill>
                          <a:schemeClr val="accent1"/>
                        </a:solidFill>
                      </a:ln>
                    </pic:spPr>
                  </pic:pic>
                </a:graphicData>
              </a:graphic>
            </wp:inline>
          </w:drawing>
        </w:r>
      </w:ins>
    </w:p>
    <w:p w14:paraId="16CB8263" w14:textId="4CED64BD" w:rsidR="00C3167E" w:rsidRDefault="00AD1C73" w:rsidP="00911166">
      <w:pPr>
        <w:pStyle w:val="styleImageCaption"/>
      </w:pPr>
      <w:r>
        <w:t xml:space="preserve">Figure </w:t>
      </w:r>
      <w:r>
        <w:fldChar w:fldCharType="begin"/>
      </w:r>
      <w:r>
        <w:instrText xml:space="preserve"> SEQ Figure \* ARABIC </w:instrText>
      </w:r>
      <w:r>
        <w:fldChar w:fldCharType="separate"/>
      </w:r>
      <w:r w:rsidR="003C2392">
        <w:rPr>
          <w:noProof/>
        </w:rPr>
        <w:t>20</w:t>
      </w:r>
      <w:r>
        <w:fldChar w:fldCharType="end"/>
      </w:r>
      <w:r w:rsidR="00B55AD6">
        <w:t>. Log Table</w:t>
      </w:r>
    </w:p>
    <w:p w14:paraId="7DE34BCC" w14:textId="7EAA18A7" w:rsidR="00763410" w:rsidRDefault="00763410" w:rsidP="00774A3F">
      <w:pPr>
        <w:pStyle w:val="2dg"/>
      </w:pPr>
      <w:bookmarkStart w:id="43" w:name="_Toc203983946"/>
      <w:r>
        <w:t>IO Check Screen</w:t>
      </w:r>
      <w:bookmarkEnd w:id="43"/>
    </w:p>
    <w:p w14:paraId="61C857C6" w14:textId="3C1E06F3" w:rsidR="00A71544" w:rsidRDefault="00903805" w:rsidP="00502B5C">
      <w:pPr>
        <w:keepNext/>
        <w:jc w:val="center"/>
      </w:pPr>
      <w:del w:id="44" w:author="Quang Nguyen" w:date="2025-07-21T10:39:00Z" w16du:dateUtc="2025-07-21T03:39:00Z">
        <w:r w:rsidRPr="00903805" w:rsidDel="00A404E3">
          <w:rPr>
            <w:noProof/>
          </w:rPr>
          <w:drawing>
            <wp:inline distT="0" distB="0" distL="0" distR="0" wp14:anchorId="6F7DD7CA" wp14:editId="701BE05C">
              <wp:extent cx="5536385" cy="2708695"/>
              <wp:effectExtent l="19050" t="19050" r="7620" b="0"/>
              <wp:docPr id="120249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98392" name=""/>
                      <pic:cNvPicPr/>
                    </pic:nvPicPr>
                    <pic:blipFill>
                      <a:blip r:embed="rId46"/>
                      <a:stretch>
                        <a:fillRect/>
                      </a:stretch>
                    </pic:blipFill>
                    <pic:spPr>
                      <a:xfrm>
                        <a:off x="0" y="0"/>
                        <a:ext cx="5574531" cy="2727358"/>
                      </a:xfrm>
                      <a:prstGeom prst="rect">
                        <a:avLst/>
                      </a:prstGeom>
                      <a:ln>
                        <a:solidFill>
                          <a:schemeClr val="accent1"/>
                        </a:solidFill>
                      </a:ln>
                    </pic:spPr>
                  </pic:pic>
                </a:graphicData>
              </a:graphic>
            </wp:inline>
          </w:drawing>
        </w:r>
      </w:del>
      <w:ins w:id="45" w:author="Quang Nguyen" w:date="2025-07-21T10:43:00Z" w16du:dateUtc="2025-07-21T03:43:00Z">
        <w:r w:rsidR="00117252" w:rsidRPr="00117252">
          <w:rPr>
            <w:noProof/>
          </w:rPr>
          <w:t xml:space="preserve"> </w:t>
        </w:r>
        <w:r w:rsidR="00117252" w:rsidRPr="00117252">
          <w:rPr>
            <w:noProof/>
          </w:rPr>
          <w:drawing>
            <wp:inline distT="0" distB="0" distL="0" distR="0" wp14:anchorId="174DFE70" wp14:editId="1A4297A7">
              <wp:extent cx="5731510" cy="3046095"/>
              <wp:effectExtent l="0" t="0" r="0" b="0"/>
              <wp:docPr id="30806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1247" name=""/>
                      <pic:cNvPicPr/>
                    </pic:nvPicPr>
                    <pic:blipFill>
                      <a:blip r:embed="rId47"/>
                      <a:stretch>
                        <a:fillRect/>
                      </a:stretch>
                    </pic:blipFill>
                    <pic:spPr>
                      <a:xfrm>
                        <a:off x="0" y="0"/>
                        <a:ext cx="5731510" cy="3046095"/>
                      </a:xfrm>
                      <a:prstGeom prst="rect">
                        <a:avLst/>
                      </a:prstGeom>
                    </pic:spPr>
                  </pic:pic>
                </a:graphicData>
              </a:graphic>
            </wp:inline>
          </w:drawing>
        </w:r>
      </w:ins>
    </w:p>
    <w:p w14:paraId="17A6AE3A" w14:textId="088A2DEB" w:rsidR="00945B9A" w:rsidRDefault="00A71544" w:rsidP="00911166">
      <w:pPr>
        <w:pStyle w:val="styleImageCaption"/>
      </w:pPr>
      <w:r>
        <w:t xml:space="preserve">Figure </w:t>
      </w:r>
      <w:r>
        <w:fldChar w:fldCharType="begin"/>
      </w:r>
      <w:r>
        <w:instrText xml:space="preserve"> SEQ Figure \* ARABIC </w:instrText>
      </w:r>
      <w:r>
        <w:fldChar w:fldCharType="separate"/>
      </w:r>
      <w:r w:rsidR="003C2392">
        <w:rPr>
          <w:noProof/>
        </w:rPr>
        <w:t>21</w:t>
      </w:r>
      <w:r>
        <w:fldChar w:fldCharType="end"/>
      </w:r>
      <w:r>
        <w:t>. IO Check Screen</w:t>
      </w:r>
    </w:p>
    <w:p w14:paraId="2369CAC7" w14:textId="7C2B9D3F" w:rsidR="003A3D03" w:rsidRDefault="003A3D03" w:rsidP="003A3D03">
      <w:r>
        <w:t xml:space="preserve">The IO </w:t>
      </w:r>
      <w:r w:rsidR="00482009">
        <w:t>Check</w:t>
      </w:r>
      <w:r>
        <w:t xml:space="preserve"> </w:t>
      </w:r>
      <w:r w:rsidR="00482009">
        <w:t>S</w:t>
      </w:r>
      <w:r>
        <w:t>creen allows users to inspect, monitor, and directly control the system’s input/output (I/O) signals. This feature is especially useful for engineers to verify connections and operating status of:</w:t>
      </w:r>
    </w:p>
    <w:p w14:paraId="6894B657" w14:textId="77777777" w:rsidR="003A3D03" w:rsidRDefault="003A3D03" w:rsidP="00577390">
      <w:pPr>
        <w:pStyle w:val="LineListStyle"/>
      </w:pPr>
      <w:r>
        <w:t>Input devices: such as sensors, switches, and alarm signals.</w:t>
      </w:r>
    </w:p>
    <w:p w14:paraId="7CF37D19" w14:textId="77777777" w:rsidR="003A3D03" w:rsidRDefault="003A3D03" w:rsidP="00121694">
      <w:pPr>
        <w:pStyle w:val="LineListStyle"/>
      </w:pPr>
      <w:r>
        <w:t>Output devices: such as indicator lights, relays, valves, etc.</w:t>
      </w:r>
    </w:p>
    <w:p w14:paraId="3DC168A3" w14:textId="0F113DDB" w:rsidR="003A3D03" w:rsidRDefault="003A3D03" w:rsidP="003A3D03">
      <w:r>
        <w:t>It provides a convenient interface to diagnose and troubleshoot hardware communication or logic control issues in the thermal chamber system.</w:t>
      </w:r>
    </w:p>
    <w:p w14:paraId="750C7AAA" w14:textId="4CCC49EF" w:rsidR="006B3A9B" w:rsidRDefault="006B3A9B" w:rsidP="00147BF5">
      <w:pPr>
        <w:spacing w:before="120"/>
      </w:pPr>
      <w:r w:rsidRPr="006B3A9B">
        <w:lastRenderedPageBreak/>
        <w:t>The interface is divided into the following main sections:</w:t>
      </w:r>
    </w:p>
    <w:p w14:paraId="7C8BFBA3" w14:textId="359C2E5E" w:rsidR="006F349F" w:rsidRDefault="006F349F" w:rsidP="00F53A5B">
      <w:pPr>
        <w:pStyle w:val="LineListStyle"/>
      </w:pPr>
      <w:r w:rsidRPr="006F349F">
        <w:t>Chamber Selector</w:t>
      </w:r>
      <w:r w:rsidR="005A1B6B">
        <w:t xml:space="preserve">: </w:t>
      </w:r>
      <w:r w:rsidR="005A1B6B" w:rsidRPr="005A1B6B">
        <w:t xml:space="preserve">Lists available chambers (e.g., </w:t>
      </w:r>
      <w:r w:rsidR="005A1B6B" w:rsidRPr="00AF4201">
        <w:t>Chamber A → Chamber F</w:t>
      </w:r>
      <w:r w:rsidR="005A1B6B" w:rsidRPr="005A1B6B">
        <w:t>, or more depending on configuration). Users can select a chamber to inspect by clicking on the corresponding tab.</w:t>
      </w:r>
    </w:p>
    <w:p w14:paraId="7F94A002" w14:textId="30DE8485" w:rsidR="00E203EA" w:rsidRDefault="00C213BF">
      <w:pPr>
        <w:spacing w:before="240"/>
        <w:jc w:val="center"/>
        <w:pPrChange w:id="46" w:author="Quang Nguyen" w:date="2025-07-21T10:40:00Z" w16du:dateUtc="2025-07-21T03:40:00Z">
          <w:pPr>
            <w:pStyle w:val="LineListStyle"/>
            <w:keepNext/>
            <w:numPr>
              <w:numId w:val="0"/>
            </w:numPr>
            <w:tabs>
              <w:tab w:val="clear" w:pos="720"/>
            </w:tabs>
            <w:ind w:left="360" w:firstLine="0"/>
          </w:pPr>
        </w:pPrChange>
      </w:pPr>
      <w:del w:id="47" w:author="Quang Nguyen" w:date="2025-07-21T10:40:00Z" w16du:dateUtc="2025-07-21T03:40:00Z">
        <w:r w:rsidRPr="00C213BF" w:rsidDel="0077557C">
          <w:rPr>
            <w:noProof/>
          </w:rPr>
          <w:drawing>
            <wp:inline distT="0" distB="0" distL="0" distR="0" wp14:anchorId="05CF514F" wp14:editId="2A77A425">
              <wp:extent cx="5731510" cy="393065"/>
              <wp:effectExtent l="19050" t="19050" r="2540" b="6985"/>
              <wp:docPr id="174760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08876" name=""/>
                      <pic:cNvPicPr/>
                    </pic:nvPicPr>
                    <pic:blipFill>
                      <a:blip r:embed="rId48"/>
                      <a:stretch>
                        <a:fillRect/>
                      </a:stretch>
                    </pic:blipFill>
                    <pic:spPr>
                      <a:xfrm>
                        <a:off x="0" y="0"/>
                        <a:ext cx="5731510" cy="393065"/>
                      </a:xfrm>
                      <a:prstGeom prst="rect">
                        <a:avLst/>
                      </a:prstGeom>
                      <a:ln>
                        <a:solidFill>
                          <a:schemeClr val="accent1"/>
                        </a:solidFill>
                      </a:ln>
                    </pic:spPr>
                  </pic:pic>
                </a:graphicData>
              </a:graphic>
            </wp:inline>
          </w:drawing>
        </w:r>
      </w:del>
      <w:ins w:id="48" w:author="Quang Nguyen" w:date="2025-07-21T10:40:00Z" w16du:dateUtc="2025-07-21T03:40:00Z">
        <w:r w:rsidR="0077557C" w:rsidRPr="0077557C">
          <w:rPr>
            <w:noProof/>
          </w:rPr>
          <w:drawing>
            <wp:inline distT="0" distB="0" distL="0" distR="0" wp14:anchorId="7D8A92B7" wp14:editId="4F8CF70F">
              <wp:extent cx="5731510" cy="398780"/>
              <wp:effectExtent l="0" t="0" r="0" b="0"/>
              <wp:docPr id="184529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91491" name=""/>
                      <pic:cNvPicPr/>
                    </pic:nvPicPr>
                    <pic:blipFill>
                      <a:blip r:embed="rId49"/>
                      <a:stretch>
                        <a:fillRect/>
                      </a:stretch>
                    </pic:blipFill>
                    <pic:spPr>
                      <a:xfrm>
                        <a:off x="0" y="0"/>
                        <a:ext cx="5731510" cy="398780"/>
                      </a:xfrm>
                      <a:prstGeom prst="rect">
                        <a:avLst/>
                      </a:prstGeom>
                    </pic:spPr>
                  </pic:pic>
                </a:graphicData>
              </a:graphic>
            </wp:inline>
          </w:drawing>
        </w:r>
      </w:ins>
    </w:p>
    <w:p w14:paraId="641FDAF1" w14:textId="597EE7E8" w:rsidR="00CE5647" w:rsidRDefault="00E203EA" w:rsidP="00911166">
      <w:pPr>
        <w:pStyle w:val="styleImageCaption"/>
      </w:pPr>
      <w:r>
        <w:t xml:space="preserve">Figure </w:t>
      </w:r>
      <w:r>
        <w:fldChar w:fldCharType="begin"/>
      </w:r>
      <w:r>
        <w:instrText xml:space="preserve"> SEQ Figure \* ARABIC </w:instrText>
      </w:r>
      <w:r>
        <w:fldChar w:fldCharType="separate"/>
      </w:r>
      <w:r w:rsidR="003C2392">
        <w:rPr>
          <w:noProof/>
        </w:rPr>
        <w:t>22</w:t>
      </w:r>
      <w:r>
        <w:fldChar w:fldCharType="end"/>
      </w:r>
      <w:r w:rsidR="00B4719C">
        <w:t>. Chamber Selector Tabs</w:t>
      </w:r>
    </w:p>
    <w:p w14:paraId="793898EB" w14:textId="77777777" w:rsidR="002F7172" w:rsidRDefault="002F7172">
      <w:pPr>
        <w:widowControl/>
        <w:wordWrap/>
        <w:autoSpaceDE/>
        <w:autoSpaceDN/>
        <w:jc w:val="left"/>
        <w:rPr>
          <w:rFonts w:ascii="Malgun Gothic" w:eastAsia="Malgun Gothic" w:hAnsi="Malgun Gothic"/>
          <w:b/>
        </w:rPr>
      </w:pPr>
      <w:r>
        <w:br w:type="page"/>
      </w:r>
    </w:p>
    <w:p w14:paraId="3CA3697C" w14:textId="60D8D38C" w:rsidR="00977DCD" w:rsidRDefault="000D71F5" w:rsidP="00820798">
      <w:pPr>
        <w:pStyle w:val="3dg11"/>
      </w:pPr>
      <w:bookmarkStart w:id="49" w:name="_Toc203983947"/>
      <w:r w:rsidRPr="00CE5647">
        <w:lastRenderedPageBreak/>
        <w:t>Input Signal Table</w:t>
      </w:r>
      <w:bookmarkEnd w:id="49"/>
    </w:p>
    <w:p w14:paraId="7C59D64D" w14:textId="740F4885" w:rsidR="00C07B07" w:rsidRDefault="00CE5647" w:rsidP="009E1CCB">
      <w:pPr>
        <w:pStyle w:val="LineListStyle"/>
        <w:numPr>
          <w:ilvl w:val="0"/>
          <w:numId w:val="0"/>
        </w:numPr>
        <w:ind w:left="360" w:hanging="360"/>
      </w:pPr>
      <w:r w:rsidRPr="00CE5647">
        <w:t>Input Signal Table (Left Side)</w:t>
      </w:r>
      <w:r w:rsidR="00C34DE3">
        <w:t xml:space="preserve">: </w:t>
      </w:r>
      <w:r w:rsidR="005E2519">
        <w:t>Monitors</w:t>
      </w:r>
      <w:r w:rsidR="00F27AE4" w:rsidRPr="00F27AE4">
        <w:t xml:space="preserve"> </w:t>
      </w:r>
      <w:r w:rsidR="00F27AE4" w:rsidRPr="003168BA">
        <w:t>input signals</w:t>
      </w:r>
      <w:r w:rsidR="00F27AE4" w:rsidRPr="00F27AE4">
        <w:t xml:space="preserve">, including: </w:t>
      </w:r>
      <w:r w:rsidR="00F27AE4" w:rsidRPr="00F27AE4">
        <w:br/>
        <w:t xml:space="preserve">– Register value (e.g., 10017, 10018...) </w:t>
      </w:r>
      <w:r w:rsidR="00F27AE4" w:rsidRPr="00F27AE4">
        <w:br/>
        <w:t xml:space="preserve">– Function code (e.g., X000, X001...) </w:t>
      </w:r>
      <w:r w:rsidR="00F27AE4" w:rsidRPr="00F27AE4">
        <w:br/>
        <w:t xml:space="preserve">– Description (e.g., EMERGENCY SWITCH, DOOR OPEN SWITCH...) </w:t>
      </w:r>
    </w:p>
    <w:p w14:paraId="7F840020" w14:textId="7DDFE8B1" w:rsidR="00F53A5B" w:rsidRDefault="00F27AE4" w:rsidP="00032209">
      <w:pPr>
        <w:pStyle w:val="LineListStyle"/>
        <w:numPr>
          <w:ilvl w:val="0"/>
          <w:numId w:val="0"/>
        </w:numPr>
        <w:ind w:left="360" w:hanging="360"/>
      </w:pPr>
      <w:r w:rsidRPr="00F27AE4">
        <w:rPr>
          <w:rFonts w:ascii="Segoe UI Emoji" w:hAnsi="Segoe UI Emoji" w:cs="Segoe UI Emoji"/>
        </w:rPr>
        <w:t>⛔</w:t>
      </w:r>
      <w:r w:rsidRPr="00F27AE4">
        <w:t xml:space="preserve"> </w:t>
      </w:r>
      <w:r w:rsidRPr="00F27AE4">
        <w:rPr>
          <w:b/>
          <w:bCs/>
        </w:rPr>
        <w:t>Input signals are read-only</w:t>
      </w:r>
      <w:r w:rsidRPr="00F27AE4">
        <w:t xml:space="preserve"> and cannot be operated.</w:t>
      </w:r>
    </w:p>
    <w:p w14:paraId="5B928588" w14:textId="536C60D8" w:rsidR="007E6E39" w:rsidRDefault="009F5E8D" w:rsidP="007E6E39">
      <w:pPr>
        <w:pStyle w:val="LineListStyle"/>
        <w:keepNext/>
        <w:numPr>
          <w:ilvl w:val="0"/>
          <w:numId w:val="0"/>
        </w:numPr>
        <w:ind w:left="360"/>
        <w:jc w:val="center"/>
      </w:pPr>
      <w:del w:id="50" w:author="Quang Nguyen" w:date="2025-07-21T10:43:00Z" w16du:dateUtc="2025-07-21T03:43:00Z">
        <w:r w:rsidRPr="009F5E8D" w:rsidDel="00A77C10">
          <w:rPr>
            <w:noProof/>
          </w:rPr>
          <w:drawing>
            <wp:inline distT="0" distB="0" distL="0" distR="0" wp14:anchorId="65850C19" wp14:editId="5C6E3828">
              <wp:extent cx="5731510" cy="4555490"/>
              <wp:effectExtent l="0" t="0" r="0" b="0"/>
              <wp:docPr id="29676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9808" name=""/>
                      <pic:cNvPicPr/>
                    </pic:nvPicPr>
                    <pic:blipFill>
                      <a:blip r:embed="rId50"/>
                      <a:stretch>
                        <a:fillRect/>
                      </a:stretch>
                    </pic:blipFill>
                    <pic:spPr>
                      <a:xfrm>
                        <a:off x="0" y="0"/>
                        <a:ext cx="5731510" cy="4555490"/>
                      </a:xfrm>
                      <a:prstGeom prst="rect">
                        <a:avLst/>
                      </a:prstGeom>
                    </pic:spPr>
                  </pic:pic>
                </a:graphicData>
              </a:graphic>
            </wp:inline>
          </w:drawing>
        </w:r>
      </w:del>
      <w:ins w:id="51" w:author="Quang Nguyen" w:date="2025-07-21T10:45:00Z" w16du:dateUtc="2025-07-21T03:45:00Z">
        <w:r w:rsidR="0074004A" w:rsidRPr="0074004A">
          <w:rPr>
            <w:noProof/>
          </w:rPr>
          <w:drawing>
            <wp:inline distT="0" distB="0" distL="0" distR="0" wp14:anchorId="58B69D77" wp14:editId="6425A78B">
              <wp:extent cx="5731510" cy="4561205"/>
              <wp:effectExtent l="19050" t="19050" r="2540" b="0"/>
              <wp:docPr id="10833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2744" name=""/>
                      <pic:cNvPicPr/>
                    </pic:nvPicPr>
                    <pic:blipFill>
                      <a:blip r:embed="rId51"/>
                      <a:stretch>
                        <a:fillRect/>
                      </a:stretch>
                    </pic:blipFill>
                    <pic:spPr>
                      <a:xfrm>
                        <a:off x="0" y="0"/>
                        <a:ext cx="5731510" cy="4561205"/>
                      </a:xfrm>
                      <a:prstGeom prst="rect">
                        <a:avLst/>
                      </a:prstGeom>
                      <a:ln>
                        <a:solidFill>
                          <a:schemeClr val="accent1"/>
                        </a:solidFill>
                      </a:ln>
                    </pic:spPr>
                  </pic:pic>
                </a:graphicData>
              </a:graphic>
            </wp:inline>
          </w:drawing>
        </w:r>
      </w:ins>
    </w:p>
    <w:p w14:paraId="7F51B3B0" w14:textId="21258CBF" w:rsidR="00052A58" w:rsidRDefault="007E6E39" w:rsidP="00911166">
      <w:pPr>
        <w:pStyle w:val="styleImageCaption"/>
      </w:pPr>
      <w:r>
        <w:t xml:space="preserve">Figure </w:t>
      </w:r>
      <w:r>
        <w:fldChar w:fldCharType="begin"/>
      </w:r>
      <w:r>
        <w:instrText xml:space="preserve"> SEQ Figure \* ARABIC </w:instrText>
      </w:r>
      <w:r>
        <w:fldChar w:fldCharType="separate"/>
      </w:r>
      <w:r w:rsidR="003C2392">
        <w:rPr>
          <w:noProof/>
        </w:rPr>
        <w:t>23</w:t>
      </w:r>
      <w:r>
        <w:fldChar w:fldCharType="end"/>
      </w:r>
      <w:r w:rsidR="002D06A0">
        <w:t>. Input Signal</w:t>
      </w:r>
      <w:r w:rsidR="00AE03B5">
        <w:t xml:space="preserve"> Monitoring </w:t>
      </w:r>
      <w:r w:rsidR="00757982">
        <w:t>Table</w:t>
      </w:r>
    </w:p>
    <w:p w14:paraId="3686D75F" w14:textId="306BC220" w:rsidR="00644153" w:rsidRPr="00052A58" w:rsidRDefault="00052A58" w:rsidP="00052A58">
      <w:pPr>
        <w:widowControl/>
        <w:wordWrap/>
        <w:autoSpaceDE/>
        <w:autoSpaceDN/>
        <w:jc w:val="left"/>
        <w:rPr>
          <w:rFonts w:ascii="Batang" w:eastAsia="Batang" w:hAnsi="Times New Roman" w:cs="Times New Roman"/>
          <w:b/>
          <w:bCs/>
          <w:i/>
          <w:iCs/>
          <w:szCs w:val="18"/>
        </w:rPr>
      </w:pPr>
      <w:r>
        <w:br w:type="page"/>
      </w:r>
    </w:p>
    <w:p w14:paraId="568A7260" w14:textId="231132BB" w:rsidR="00093FD0" w:rsidRDefault="006E2FFA" w:rsidP="00820798">
      <w:pPr>
        <w:pStyle w:val="3dg11"/>
      </w:pPr>
      <w:bookmarkStart w:id="52" w:name="_Toc203983948"/>
      <w:r>
        <w:lastRenderedPageBreak/>
        <w:t>Output Signal Table</w:t>
      </w:r>
      <w:bookmarkEnd w:id="52"/>
    </w:p>
    <w:p w14:paraId="2005BD02" w14:textId="77777777" w:rsidR="00C21DC6" w:rsidRDefault="007D7D55" w:rsidP="000C6C11">
      <w:r w:rsidRPr="007D7D55">
        <w:t>Output Signal Table (Right Side)</w:t>
      </w:r>
      <w:r w:rsidR="0070251A">
        <w:t xml:space="preserve"> </w:t>
      </w:r>
      <w:r w:rsidR="00C33526">
        <w:t>d</w:t>
      </w:r>
      <w:r w:rsidR="00182F57" w:rsidRPr="00182F57">
        <w:t xml:space="preserve">isplays </w:t>
      </w:r>
      <w:r w:rsidR="00182F57" w:rsidRPr="00B75124">
        <w:t>output signals</w:t>
      </w:r>
      <w:r w:rsidR="00182F57" w:rsidRPr="00182F57">
        <w:t>, including:</w:t>
      </w:r>
    </w:p>
    <w:p w14:paraId="1FBF2259" w14:textId="77777777" w:rsidR="00C21DC6" w:rsidRDefault="00C21DC6" w:rsidP="00C21DC6">
      <w:pPr>
        <w:pStyle w:val="LineListStyle"/>
        <w:rPr>
          <w:rStyle w:val="LineListStyleChar"/>
        </w:rPr>
      </w:pPr>
      <w:r w:rsidRPr="00C21DC6">
        <w:rPr>
          <w:rStyle w:val="LineListStyleChar"/>
        </w:rPr>
        <w:t>Register value (e.g., 1, 2...)</w:t>
      </w:r>
    </w:p>
    <w:p w14:paraId="56EFF08A" w14:textId="77777777" w:rsidR="00C21DC6" w:rsidRDefault="00C21DC6" w:rsidP="00C21DC6">
      <w:pPr>
        <w:pStyle w:val="LineListStyle"/>
        <w:rPr>
          <w:rStyle w:val="LineListStyleChar"/>
        </w:rPr>
      </w:pPr>
      <w:r w:rsidRPr="00C21DC6">
        <w:rPr>
          <w:rStyle w:val="LineListStyleChar"/>
        </w:rPr>
        <w:t>Function code (e.g., Y000, Y001...)</w:t>
      </w:r>
    </w:p>
    <w:p w14:paraId="1E198183" w14:textId="58535225" w:rsidR="006A37A3" w:rsidRDefault="00C21DC6" w:rsidP="00C21DC6">
      <w:pPr>
        <w:pStyle w:val="LineListStyle"/>
      </w:pPr>
      <w:r w:rsidRPr="00C21DC6">
        <w:rPr>
          <w:rStyle w:val="LineListStyleChar"/>
        </w:rPr>
        <w:t>Description (e.g., TOWER LAMP RED, BUZZER POWER...)</w:t>
      </w:r>
      <w:r w:rsidR="00182F57" w:rsidRPr="00182F57">
        <w:br/>
      </w:r>
      <w:r w:rsidR="00182F57" w:rsidRPr="009671A4">
        <w:rPr>
          <w:rFonts w:ascii="Segoe UI Emoji" w:hAnsi="Segoe UI Emoji" w:cs="Segoe UI Emoji"/>
        </w:rPr>
        <w:t>✅</w:t>
      </w:r>
      <w:r w:rsidR="00182F57" w:rsidRPr="00182F57">
        <w:t xml:space="preserve"> </w:t>
      </w:r>
      <w:r w:rsidR="00C86F91" w:rsidRPr="009671A4">
        <w:rPr>
          <w:b/>
          <w:bCs/>
        </w:rPr>
        <w:t xml:space="preserve">Click </w:t>
      </w:r>
      <w:r w:rsidR="00182F57" w:rsidRPr="009671A4">
        <w:rPr>
          <w:b/>
          <w:bCs/>
        </w:rPr>
        <w:t>on the description to toggle the output signal ON/OFF</w:t>
      </w:r>
      <w:r w:rsidR="00182F57" w:rsidRPr="00182F57">
        <w:t>.</w:t>
      </w:r>
    </w:p>
    <w:p w14:paraId="0D79A384" w14:textId="3676EE46" w:rsidR="00093FD0" w:rsidRDefault="00AD4C76" w:rsidP="007C3E27">
      <w:pPr>
        <w:pStyle w:val="LineListStyle"/>
        <w:keepNext/>
        <w:numPr>
          <w:ilvl w:val="0"/>
          <w:numId w:val="0"/>
        </w:numPr>
        <w:ind w:left="360"/>
        <w:jc w:val="center"/>
      </w:pPr>
      <w:del w:id="53" w:author="Quang Nguyen" w:date="2025-07-21T10:44:00Z" w16du:dateUtc="2025-07-21T03:44:00Z">
        <w:r w:rsidRPr="00AD4C76" w:rsidDel="007C3E27">
          <w:rPr>
            <w:noProof/>
          </w:rPr>
          <w:drawing>
            <wp:inline distT="0" distB="0" distL="0" distR="0" wp14:anchorId="05AF03EE" wp14:editId="25A28F5B">
              <wp:extent cx="5196652" cy="4250132"/>
              <wp:effectExtent l="0" t="0" r="0" b="0"/>
              <wp:docPr id="209089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94366" name=""/>
                      <pic:cNvPicPr/>
                    </pic:nvPicPr>
                    <pic:blipFill>
                      <a:blip r:embed="rId52"/>
                      <a:stretch>
                        <a:fillRect/>
                      </a:stretch>
                    </pic:blipFill>
                    <pic:spPr>
                      <a:xfrm>
                        <a:off x="0" y="0"/>
                        <a:ext cx="5215225" cy="4265322"/>
                      </a:xfrm>
                      <a:prstGeom prst="rect">
                        <a:avLst/>
                      </a:prstGeom>
                    </pic:spPr>
                  </pic:pic>
                </a:graphicData>
              </a:graphic>
            </wp:inline>
          </w:drawing>
        </w:r>
      </w:del>
      <w:ins w:id="54" w:author="Quang Nguyen" w:date="2025-07-21T10:44:00Z" w16du:dateUtc="2025-07-21T03:44:00Z">
        <w:r w:rsidR="007C3E27" w:rsidRPr="007C3E27">
          <w:rPr>
            <w:noProof/>
          </w:rPr>
          <w:drawing>
            <wp:inline distT="0" distB="0" distL="0" distR="0" wp14:anchorId="349B4B29" wp14:editId="0F2E6A28">
              <wp:extent cx="5731510" cy="4558030"/>
              <wp:effectExtent l="19050" t="19050" r="2540" b="0"/>
              <wp:docPr id="69812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24067" name=""/>
                      <pic:cNvPicPr/>
                    </pic:nvPicPr>
                    <pic:blipFill>
                      <a:blip r:embed="rId53"/>
                      <a:stretch>
                        <a:fillRect/>
                      </a:stretch>
                    </pic:blipFill>
                    <pic:spPr>
                      <a:xfrm>
                        <a:off x="0" y="0"/>
                        <a:ext cx="5731510" cy="4558030"/>
                      </a:xfrm>
                      <a:prstGeom prst="rect">
                        <a:avLst/>
                      </a:prstGeom>
                      <a:ln>
                        <a:solidFill>
                          <a:schemeClr val="accent1"/>
                        </a:solidFill>
                      </a:ln>
                    </pic:spPr>
                  </pic:pic>
                </a:graphicData>
              </a:graphic>
            </wp:inline>
          </w:drawing>
        </w:r>
      </w:ins>
    </w:p>
    <w:p w14:paraId="6A12499C" w14:textId="5DE16B27" w:rsidR="00AD4C76" w:rsidRDefault="00093FD0" w:rsidP="00911166">
      <w:pPr>
        <w:pStyle w:val="styleImageCaption"/>
      </w:pPr>
      <w:r>
        <w:t xml:space="preserve">Figure </w:t>
      </w:r>
      <w:r>
        <w:fldChar w:fldCharType="begin"/>
      </w:r>
      <w:r>
        <w:instrText xml:space="preserve"> SEQ Figure \* ARABIC </w:instrText>
      </w:r>
      <w:r>
        <w:fldChar w:fldCharType="separate"/>
      </w:r>
      <w:r w:rsidR="003C2392">
        <w:rPr>
          <w:noProof/>
        </w:rPr>
        <w:t>24</w:t>
      </w:r>
      <w:r>
        <w:fldChar w:fldCharType="end"/>
      </w:r>
      <w:r w:rsidR="00457502">
        <w:t xml:space="preserve">. Output Signal </w:t>
      </w:r>
      <w:r w:rsidR="00034711">
        <w:t>Control</w:t>
      </w:r>
      <w:r w:rsidR="00457502">
        <w:t xml:space="preserve"> Table</w:t>
      </w:r>
    </w:p>
    <w:p w14:paraId="3AC4E4A5" w14:textId="1077769C" w:rsidR="006C30C3" w:rsidRDefault="005C3060" w:rsidP="00BC5D73">
      <w:pPr>
        <w:pStyle w:val="LineListStyle"/>
      </w:pPr>
      <w:r w:rsidRPr="005C3060">
        <w:t>Pagination Control</w:t>
      </w:r>
      <w:r w:rsidR="00C63409">
        <w:t xml:space="preserve">: </w:t>
      </w:r>
      <w:r w:rsidR="00C63409" w:rsidRPr="00C63409">
        <w:t xml:space="preserve">Allows selection of </w:t>
      </w:r>
      <w:r w:rsidR="00C63409" w:rsidRPr="00394857">
        <w:t>entries per page</w:t>
      </w:r>
      <w:r w:rsidR="00C63409" w:rsidRPr="00C63409">
        <w:t xml:space="preserve"> and navigation between pages.</w:t>
      </w:r>
    </w:p>
    <w:p w14:paraId="6D2492F3" w14:textId="77777777" w:rsidR="006C30C3" w:rsidRDefault="006C30C3">
      <w:pPr>
        <w:widowControl/>
        <w:wordWrap/>
        <w:autoSpaceDE/>
        <w:autoSpaceDN/>
        <w:jc w:val="left"/>
      </w:pPr>
      <w:r>
        <w:br w:type="page"/>
      </w:r>
    </w:p>
    <w:p w14:paraId="6E51D41A" w14:textId="0BC725CA" w:rsidR="00730307" w:rsidRDefault="00730307" w:rsidP="0056693B">
      <w:pPr>
        <w:pStyle w:val="2dg"/>
      </w:pPr>
      <w:bookmarkStart w:id="55" w:name="_Toc203983949"/>
      <w:r>
        <w:lastRenderedPageBreak/>
        <w:t>Setting Screen</w:t>
      </w:r>
      <w:bookmarkEnd w:id="55"/>
    </w:p>
    <w:p w14:paraId="2F5B0611" w14:textId="01E5AD5E" w:rsidR="008A3D64" w:rsidRDefault="008A3D64" w:rsidP="008A3D64">
      <w:r>
        <w:t xml:space="preserve">The Setting Screen is a critical configuration interface in the VSPO software, allowing </w:t>
      </w:r>
      <w:r w:rsidR="009E603D">
        <w:t>users</w:t>
      </w:r>
      <w:r w:rsidR="001827B5">
        <w:t xml:space="preserve"> </w:t>
      </w:r>
      <w:r>
        <w:t>to define system parameters, configure chambers, set temperature patterns, and manage alarms.</w:t>
      </w:r>
    </w:p>
    <w:p w14:paraId="060785E4" w14:textId="520478D1" w:rsidR="008A3D64" w:rsidRDefault="008A3D64" w:rsidP="008A3D64">
      <w:r>
        <w:t>This interface is intuitively designed and divided into four main sections:</w:t>
      </w:r>
    </w:p>
    <w:p w14:paraId="42DAE8E1" w14:textId="3E64E222" w:rsidR="00907810" w:rsidRPr="00C21DC6" w:rsidRDefault="00C432A3" w:rsidP="00C21DC6">
      <w:pPr>
        <w:pStyle w:val="LineListStyle"/>
      </w:pPr>
      <w:r w:rsidRPr="00C21DC6">
        <w:t>System.</w:t>
      </w:r>
    </w:p>
    <w:p w14:paraId="31F335B2" w14:textId="59AF38AF" w:rsidR="00C432A3" w:rsidRPr="00C21DC6" w:rsidRDefault="00C432A3" w:rsidP="00C21DC6">
      <w:pPr>
        <w:pStyle w:val="LineListStyle"/>
      </w:pPr>
      <w:r w:rsidRPr="00C21DC6">
        <w:t>Chambers.</w:t>
      </w:r>
    </w:p>
    <w:p w14:paraId="53DAB561" w14:textId="165C591B" w:rsidR="00C432A3" w:rsidRPr="00C21DC6" w:rsidRDefault="00C432A3" w:rsidP="00C21DC6">
      <w:pPr>
        <w:pStyle w:val="LineListStyle"/>
      </w:pPr>
      <w:r w:rsidRPr="00C21DC6">
        <w:t>Patterns.</w:t>
      </w:r>
    </w:p>
    <w:p w14:paraId="0EA172FF" w14:textId="4FA0D3B6" w:rsidR="00C432A3" w:rsidRPr="00C21DC6" w:rsidRDefault="00C432A3" w:rsidP="00C21DC6">
      <w:pPr>
        <w:pStyle w:val="LineListStyle"/>
      </w:pPr>
      <w:r w:rsidRPr="00C21DC6">
        <w:t>Alarm Setup.</w:t>
      </w:r>
    </w:p>
    <w:p w14:paraId="7AE395D7" w14:textId="24B35DA3" w:rsidR="008C6350" w:rsidRDefault="00C432A3" w:rsidP="008C6350">
      <w:pPr>
        <w:pStyle w:val="LineListStyle"/>
        <w:keepNext/>
        <w:numPr>
          <w:ilvl w:val="0"/>
          <w:numId w:val="0"/>
        </w:numPr>
        <w:ind w:left="360"/>
      </w:pPr>
      <w:del w:id="56" w:author="Quang Nguyen" w:date="2025-07-21T10:45:00Z" w16du:dateUtc="2025-07-21T03:45:00Z">
        <w:r w:rsidRPr="00C432A3" w:rsidDel="00667A8E">
          <w:rPr>
            <w:noProof/>
          </w:rPr>
          <w:drawing>
            <wp:inline distT="0" distB="0" distL="0" distR="0" wp14:anchorId="1C8BCF77" wp14:editId="3BEFFF7C">
              <wp:extent cx="5731510" cy="3021330"/>
              <wp:effectExtent l="19050" t="19050" r="2540" b="7620"/>
              <wp:docPr id="144205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50881" name=""/>
                      <pic:cNvPicPr/>
                    </pic:nvPicPr>
                    <pic:blipFill>
                      <a:blip r:embed="rId54"/>
                      <a:stretch>
                        <a:fillRect/>
                      </a:stretch>
                    </pic:blipFill>
                    <pic:spPr>
                      <a:xfrm>
                        <a:off x="0" y="0"/>
                        <a:ext cx="5731510" cy="3021330"/>
                      </a:xfrm>
                      <a:prstGeom prst="rect">
                        <a:avLst/>
                      </a:prstGeom>
                      <a:ln>
                        <a:solidFill>
                          <a:schemeClr val="accent1"/>
                        </a:solidFill>
                      </a:ln>
                    </pic:spPr>
                  </pic:pic>
                </a:graphicData>
              </a:graphic>
            </wp:inline>
          </w:drawing>
        </w:r>
      </w:del>
      <w:ins w:id="57" w:author="Quang Nguyen" w:date="2025-07-21T10:45:00Z" w16du:dateUtc="2025-07-21T03:45:00Z">
        <w:r w:rsidR="00667A8E" w:rsidRPr="00667A8E">
          <w:rPr>
            <w:noProof/>
          </w:rPr>
          <w:drawing>
            <wp:inline distT="0" distB="0" distL="0" distR="0" wp14:anchorId="1AA2EB90" wp14:editId="2C83E30B">
              <wp:extent cx="5638800" cy="3555330"/>
              <wp:effectExtent l="19050" t="19050" r="0" b="7620"/>
              <wp:docPr id="132585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50575" name=""/>
                      <pic:cNvPicPr/>
                    </pic:nvPicPr>
                    <pic:blipFill>
                      <a:blip r:embed="rId55"/>
                      <a:stretch>
                        <a:fillRect/>
                      </a:stretch>
                    </pic:blipFill>
                    <pic:spPr>
                      <a:xfrm>
                        <a:off x="0" y="0"/>
                        <a:ext cx="5641219" cy="3556855"/>
                      </a:xfrm>
                      <a:prstGeom prst="rect">
                        <a:avLst/>
                      </a:prstGeom>
                      <a:ln>
                        <a:solidFill>
                          <a:schemeClr val="accent1"/>
                        </a:solidFill>
                      </a:ln>
                    </pic:spPr>
                  </pic:pic>
                </a:graphicData>
              </a:graphic>
            </wp:inline>
          </w:drawing>
        </w:r>
      </w:ins>
    </w:p>
    <w:p w14:paraId="19A26B3E" w14:textId="67A1374F" w:rsidR="00C432A3" w:rsidRDefault="008C6350" w:rsidP="00911166">
      <w:pPr>
        <w:pStyle w:val="styleImageCaption"/>
      </w:pPr>
      <w:r>
        <w:t xml:space="preserve">Figure </w:t>
      </w:r>
      <w:r>
        <w:fldChar w:fldCharType="begin"/>
      </w:r>
      <w:r>
        <w:instrText xml:space="preserve"> SEQ Figure \* ARABIC </w:instrText>
      </w:r>
      <w:r>
        <w:fldChar w:fldCharType="separate"/>
      </w:r>
      <w:r w:rsidR="003C2392">
        <w:rPr>
          <w:noProof/>
        </w:rPr>
        <w:t>25</w:t>
      </w:r>
      <w:r>
        <w:fldChar w:fldCharType="end"/>
      </w:r>
      <w:r>
        <w:t>. Setting Screen</w:t>
      </w:r>
    </w:p>
    <w:p w14:paraId="63B4E2AE" w14:textId="5C57ED81" w:rsidR="0028581C" w:rsidRDefault="0028581C" w:rsidP="00820798">
      <w:pPr>
        <w:pStyle w:val="3dg11"/>
      </w:pPr>
      <w:bookmarkStart w:id="58" w:name="_Toc203983950"/>
      <w:r>
        <w:t>System Setting Screen</w:t>
      </w:r>
      <w:bookmarkEnd w:id="58"/>
    </w:p>
    <w:p w14:paraId="2429346B" w14:textId="77777777" w:rsidR="00C25A17" w:rsidRPr="00C25A17" w:rsidRDefault="00C25A17" w:rsidP="00C25A17">
      <w:r w:rsidRPr="00C25A17">
        <w:t>In this section, users can define general parameters for the entire system, including:</w:t>
      </w:r>
    </w:p>
    <w:p w14:paraId="5BCCB267" w14:textId="77777777" w:rsidR="00C25A17" w:rsidRPr="00C25A17" w:rsidRDefault="00C25A17" w:rsidP="00941E7C">
      <w:pPr>
        <w:pStyle w:val="LineListStyle"/>
      </w:pPr>
      <w:r w:rsidRPr="0012369C">
        <w:t>Interface Language</w:t>
      </w:r>
      <w:r w:rsidRPr="00C25A17">
        <w:t>: English, Korean, Vietnamese, Chinese.</w:t>
      </w:r>
    </w:p>
    <w:p w14:paraId="56E508D6" w14:textId="7088B70A" w:rsidR="00C25A17" w:rsidRPr="00C25A17" w:rsidRDefault="00C25A17" w:rsidP="00941E7C">
      <w:pPr>
        <w:pStyle w:val="LineListStyle"/>
      </w:pPr>
      <w:r w:rsidRPr="00206831">
        <w:t xml:space="preserve">Automation and </w:t>
      </w:r>
      <w:r w:rsidR="00C04EE5">
        <w:t>s</w:t>
      </w:r>
      <w:r w:rsidRPr="00206831">
        <w:t>creen</w:t>
      </w:r>
      <w:r w:rsidR="00A51E07">
        <w:t>-</w:t>
      </w:r>
      <w:r w:rsidRPr="00206831">
        <w:t>saver Options</w:t>
      </w:r>
      <w:r w:rsidRPr="00C25A17">
        <w:t>.</w:t>
      </w:r>
    </w:p>
    <w:p w14:paraId="2B90D767" w14:textId="77777777" w:rsidR="00C25A17" w:rsidRPr="00C25A17" w:rsidRDefault="00C25A17" w:rsidP="00941E7C">
      <w:pPr>
        <w:pStyle w:val="LineListStyle"/>
      </w:pPr>
      <w:r w:rsidRPr="00C70F1D">
        <w:t>Customer Configuration:</w:t>
      </w:r>
      <w:r w:rsidRPr="00C25A17">
        <w:t xml:space="preserve"> e.g., SECS/GEM settings.</w:t>
      </w:r>
    </w:p>
    <w:p w14:paraId="6EA46634" w14:textId="77777777" w:rsidR="00C25A17" w:rsidRPr="00C25A17" w:rsidRDefault="00C25A17" w:rsidP="00941E7C">
      <w:pPr>
        <w:pStyle w:val="LineListStyle"/>
      </w:pPr>
      <w:r w:rsidRPr="00B219B0">
        <w:t>General Parameters</w:t>
      </w:r>
      <w:r w:rsidRPr="00C25A17">
        <w:t>: includes timers, door lock conditions, passwords, N2 alarm mode, etc.</w:t>
      </w:r>
    </w:p>
    <w:p w14:paraId="78F77F7E" w14:textId="15DEB37F" w:rsidR="002273F7" w:rsidRPr="00C25A17" w:rsidRDefault="00C25A17" w:rsidP="002273F7">
      <w:pPr>
        <w:pStyle w:val="LineListStyle"/>
        <w:tabs>
          <w:tab w:val="clear" w:pos="720"/>
        </w:tabs>
        <w:ind w:left="360"/>
      </w:pPr>
      <w:r w:rsidRPr="006B5EE0">
        <w:t>Factory Setting</w:t>
      </w:r>
      <w:r w:rsidRPr="00C25A17">
        <w:t>: enables/disables sensors and detectors such as Water Flow, N2 Flow, Air Pressure, Door Lock, etc.</w:t>
      </w:r>
    </w:p>
    <w:p w14:paraId="5D50BFDA" w14:textId="673BC917" w:rsidR="00C25A17" w:rsidRDefault="002273F7" w:rsidP="00E12B40">
      <w:pPr>
        <w:spacing w:before="120"/>
      </w:pPr>
      <w:r>
        <w:rPr>
          <w:rFonts w:hint="eastAsia"/>
          <w:noProof/>
        </w:rPr>
        <w:drawing>
          <wp:anchor distT="0" distB="0" distL="114300" distR="114300" simplePos="0" relativeHeight="251655168" behindDoc="0" locked="0" layoutInCell="1" allowOverlap="1" wp14:anchorId="7B9E5CBB" wp14:editId="07B1C532">
            <wp:simplePos x="0" y="0"/>
            <wp:positionH relativeFrom="column">
              <wp:posOffset>0</wp:posOffset>
            </wp:positionH>
            <wp:positionV relativeFrom="paragraph">
              <wp:posOffset>106268</wp:posOffset>
            </wp:positionV>
            <wp:extent cx="254082" cy="289788"/>
            <wp:effectExtent l="0" t="0" r="0" b="0"/>
            <wp:wrapSquare wrapText="bothSides"/>
            <wp:docPr id="480244718"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082" cy="289788"/>
                    </a:xfrm>
                    <a:prstGeom prst="rect">
                      <a:avLst/>
                    </a:prstGeom>
                    <a:noFill/>
                    <a:ln w="9525">
                      <a:noFill/>
                      <a:miter lim="800000"/>
                      <a:headEnd/>
                      <a:tailEnd/>
                    </a:ln>
                  </pic:spPr>
                </pic:pic>
              </a:graphicData>
            </a:graphic>
          </wp:anchor>
        </w:drawing>
      </w:r>
      <w:r w:rsidR="00C25A17" w:rsidRPr="00C25A17">
        <w:rPr>
          <w:b/>
          <w:bCs/>
        </w:rPr>
        <w:t>Note</w:t>
      </w:r>
      <w:r w:rsidR="00C25A17" w:rsidRPr="00C25A17">
        <w:t>: Click</w:t>
      </w:r>
      <w:r w:rsidR="006B1155">
        <w:t xml:space="preserve"> </w:t>
      </w:r>
      <w:r w:rsidR="006B1155">
        <w:rPr>
          <w:b/>
          <w:bCs/>
        </w:rPr>
        <w:t>Edit</w:t>
      </w:r>
      <w:r w:rsidR="00C25A17" w:rsidRPr="00C25A17">
        <w:t xml:space="preserve"> to enable editing. After making changes, click</w:t>
      </w:r>
      <w:r w:rsidR="00602908">
        <w:t xml:space="preserve"> </w:t>
      </w:r>
      <w:r w:rsidR="00602908">
        <w:rPr>
          <w:b/>
          <w:bCs/>
        </w:rPr>
        <w:t>Save</w:t>
      </w:r>
      <w:r w:rsidR="00573A38">
        <w:t xml:space="preserve"> </w:t>
      </w:r>
      <w:r w:rsidR="00C25A17" w:rsidRPr="00C25A17">
        <w:t>to apply or</w:t>
      </w:r>
      <w:r w:rsidR="00D47DA0">
        <w:t xml:space="preserve"> </w:t>
      </w:r>
      <w:proofErr w:type="gramStart"/>
      <w:r w:rsidR="00774322">
        <w:rPr>
          <w:b/>
          <w:bCs/>
        </w:rPr>
        <w:t>Cancel</w:t>
      </w:r>
      <w:proofErr w:type="gramEnd"/>
      <w:r w:rsidR="00774322">
        <w:t xml:space="preserve"> </w:t>
      </w:r>
      <w:r w:rsidR="00C25A17" w:rsidRPr="00C25A17">
        <w:t>to discard.</w:t>
      </w:r>
    </w:p>
    <w:p w14:paraId="0634F08C" w14:textId="11E98AC1" w:rsidR="00DB12C7" w:rsidRDefault="00082358" w:rsidP="00DB12C7">
      <w:pPr>
        <w:keepNext/>
        <w:spacing w:before="120"/>
        <w:jc w:val="center"/>
      </w:pPr>
      <w:del w:id="59" w:author="Quang Nguyen" w:date="2025-07-21T11:39:00Z" w16du:dateUtc="2025-07-21T04:39:00Z">
        <w:r w:rsidRPr="00082358" w:rsidDel="00665D4F">
          <w:rPr>
            <w:noProof/>
          </w:rPr>
          <w:lastRenderedPageBreak/>
          <w:drawing>
            <wp:inline distT="0" distB="0" distL="0" distR="0" wp14:anchorId="69EEEE6C" wp14:editId="3F9A3BE9">
              <wp:extent cx="5088577" cy="2741608"/>
              <wp:effectExtent l="19050" t="19050" r="0" b="1905"/>
              <wp:docPr id="174933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36448" name=""/>
                      <pic:cNvPicPr/>
                    </pic:nvPicPr>
                    <pic:blipFill>
                      <a:blip r:embed="rId56"/>
                      <a:stretch>
                        <a:fillRect/>
                      </a:stretch>
                    </pic:blipFill>
                    <pic:spPr>
                      <a:xfrm>
                        <a:off x="0" y="0"/>
                        <a:ext cx="5096962" cy="2746126"/>
                      </a:xfrm>
                      <a:prstGeom prst="rect">
                        <a:avLst/>
                      </a:prstGeom>
                      <a:ln>
                        <a:solidFill>
                          <a:schemeClr val="accent1"/>
                        </a:solidFill>
                      </a:ln>
                    </pic:spPr>
                  </pic:pic>
                </a:graphicData>
              </a:graphic>
            </wp:inline>
          </w:drawing>
        </w:r>
      </w:del>
      <w:ins w:id="60" w:author="Quang Nguyen" w:date="2025-07-21T11:39:00Z" w16du:dateUtc="2025-07-21T04:39:00Z">
        <w:r w:rsidR="00665D4F" w:rsidRPr="00667A8E">
          <w:rPr>
            <w:noProof/>
          </w:rPr>
          <w:drawing>
            <wp:inline distT="0" distB="0" distL="0" distR="0" wp14:anchorId="477CCFAD" wp14:editId="6C359712">
              <wp:extent cx="5637849" cy="3307080"/>
              <wp:effectExtent l="19050" t="19050" r="1270" b="7620"/>
              <wp:docPr id="209402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50575" name=""/>
                      <pic:cNvPicPr/>
                    </pic:nvPicPr>
                    <pic:blipFill rotWithShape="1">
                      <a:blip r:embed="rId55"/>
                      <a:srcRect t="6966"/>
                      <a:stretch/>
                    </pic:blipFill>
                    <pic:spPr bwMode="auto">
                      <a:xfrm>
                        <a:off x="0" y="0"/>
                        <a:ext cx="5641219" cy="3309057"/>
                      </a:xfrm>
                      <a:prstGeom prst="rect">
                        <a:avLst/>
                      </a:prstGeom>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p>
    <w:p w14:paraId="19C4F068" w14:textId="1DA29E1C" w:rsidR="00082358" w:rsidRDefault="00DB12C7" w:rsidP="00911166">
      <w:pPr>
        <w:pStyle w:val="styleImageCaption"/>
      </w:pPr>
      <w:r>
        <w:t xml:space="preserve">Figure </w:t>
      </w:r>
      <w:r>
        <w:fldChar w:fldCharType="begin"/>
      </w:r>
      <w:r>
        <w:instrText xml:space="preserve"> SEQ Figure \* ARABIC </w:instrText>
      </w:r>
      <w:r>
        <w:fldChar w:fldCharType="separate"/>
      </w:r>
      <w:r w:rsidR="003C2392">
        <w:rPr>
          <w:noProof/>
        </w:rPr>
        <w:t>26</w:t>
      </w:r>
      <w:r>
        <w:fldChar w:fldCharType="end"/>
      </w:r>
      <w:r w:rsidR="00504776">
        <w:t>. System Setting Screen</w:t>
      </w:r>
    </w:p>
    <w:p w14:paraId="6C4F8F78" w14:textId="5B9BD458" w:rsidR="00433DB3" w:rsidRDefault="00433DB3" w:rsidP="00820798">
      <w:pPr>
        <w:pStyle w:val="3dg11"/>
      </w:pPr>
      <w:bookmarkStart w:id="61" w:name="_Toc203983951"/>
      <w:r>
        <w:t>Chamber Setting Screen</w:t>
      </w:r>
      <w:bookmarkEnd w:id="61"/>
    </w:p>
    <w:p w14:paraId="7F80DF6F" w14:textId="3CB8F0FD" w:rsidR="00FF7778" w:rsidRDefault="00773DA5" w:rsidP="00FF7778">
      <w:pPr>
        <w:keepNext/>
        <w:jc w:val="center"/>
      </w:pPr>
      <w:del w:id="62" w:author="Quang Nguyen" w:date="2025-07-21T10:47:00Z" w16du:dateUtc="2025-07-21T03:47:00Z">
        <w:r w:rsidRPr="00773DA5" w:rsidDel="00880490">
          <w:rPr>
            <w:noProof/>
          </w:rPr>
          <w:drawing>
            <wp:inline distT="0" distB="0" distL="0" distR="0" wp14:anchorId="136C874C" wp14:editId="12823888">
              <wp:extent cx="5119796" cy="2309751"/>
              <wp:effectExtent l="0" t="0" r="0" b="0"/>
              <wp:docPr id="133123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30220" name=""/>
                      <pic:cNvPicPr/>
                    </pic:nvPicPr>
                    <pic:blipFill>
                      <a:blip r:embed="rId57"/>
                      <a:stretch>
                        <a:fillRect/>
                      </a:stretch>
                    </pic:blipFill>
                    <pic:spPr>
                      <a:xfrm>
                        <a:off x="0" y="0"/>
                        <a:ext cx="5131310" cy="2314946"/>
                      </a:xfrm>
                      <a:prstGeom prst="rect">
                        <a:avLst/>
                      </a:prstGeom>
                    </pic:spPr>
                  </pic:pic>
                </a:graphicData>
              </a:graphic>
            </wp:inline>
          </w:drawing>
        </w:r>
      </w:del>
      <w:ins w:id="63" w:author="Quang Nguyen" w:date="2025-07-21T10:47:00Z" w16du:dateUtc="2025-07-21T03:47:00Z">
        <w:r w:rsidR="00880490" w:rsidRPr="00880490">
          <w:rPr>
            <w:noProof/>
          </w:rPr>
          <w:t xml:space="preserve"> </w:t>
        </w:r>
        <w:r w:rsidR="00880490" w:rsidRPr="00880490">
          <w:rPr>
            <w:noProof/>
          </w:rPr>
          <w:drawing>
            <wp:inline distT="0" distB="0" distL="0" distR="0" wp14:anchorId="7FE8F177" wp14:editId="685C8C07">
              <wp:extent cx="5421630" cy="2922851"/>
              <wp:effectExtent l="0" t="0" r="0" b="0"/>
              <wp:docPr id="500207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07482" name=""/>
                      <pic:cNvPicPr/>
                    </pic:nvPicPr>
                    <pic:blipFill>
                      <a:blip r:embed="rId58"/>
                      <a:stretch>
                        <a:fillRect/>
                      </a:stretch>
                    </pic:blipFill>
                    <pic:spPr>
                      <a:xfrm>
                        <a:off x="0" y="0"/>
                        <a:ext cx="5425938" cy="2925173"/>
                      </a:xfrm>
                      <a:prstGeom prst="rect">
                        <a:avLst/>
                      </a:prstGeom>
                    </pic:spPr>
                  </pic:pic>
                </a:graphicData>
              </a:graphic>
            </wp:inline>
          </w:drawing>
        </w:r>
      </w:ins>
    </w:p>
    <w:p w14:paraId="10F5FA87" w14:textId="4F0EC90C" w:rsidR="001B04B3" w:rsidRDefault="00FF7778" w:rsidP="00911166">
      <w:pPr>
        <w:pStyle w:val="styleImageCaption"/>
      </w:pPr>
      <w:r>
        <w:t xml:space="preserve">Figure </w:t>
      </w:r>
      <w:r>
        <w:fldChar w:fldCharType="begin"/>
      </w:r>
      <w:r>
        <w:instrText xml:space="preserve"> SEQ Figure \* ARABIC </w:instrText>
      </w:r>
      <w:r>
        <w:fldChar w:fldCharType="separate"/>
      </w:r>
      <w:r w:rsidR="003C2392">
        <w:rPr>
          <w:noProof/>
        </w:rPr>
        <w:t>27</w:t>
      </w:r>
      <w:r>
        <w:fldChar w:fldCharType="end"/>
      </w:r>
      <w:r>
        <w:t>. Chamber Setting Screen</w:t>
      </w:r>
    </w:p>
    <w:p w14:paraId="2E10270B" w14:textId="3AB4D678" w:rsidR="00CA6193" w:rsidRDefault="00CA6193" w:rsidP="00CA6193">
      <w:r w:rsidRPr="00CA6193">
        <w:t xml:space="preserve">In this section, </w:t>
      </w:r>
      <w:r>
        <w:t>users</w:t>
      </w:r>
      <w:r w:rsidRPr="00CA6193">
        <w:t xml:space="preserve"> can</w:t>
      </w:r>
      <w:r w:rsidR="00CD5265">
        <w:t xml:space="preserve"> edit the chamber quantity and</w:t>
      </w:r>
      <w:r w:rsidRPr="00CA6193">
        <w:t xml:space="preserve"> configure each chamber separately, as follows:</w:t>
      </w:r>
    </w:p>
    <w:p w14:paraId="3CB6AE6F" w14:textId="40E9EDB5" w:rsidR="00CA6193" w:rsidRPr="001000EA" w:rsidRDefault="00A22FF4" w:rsidP="00815931">
      <w:pPr>
        <w:pStyle w:val="LineListStyle"/>
        <w:rPr>
          <w:b/>
          <w:bCs/>
        </w:rPr>
      </w:pPr>
      <w:r w:rsidRPr="00815931">
        <w:t>Edit the chamber quantity</w:t>
      </w:r>
      <w:r w:rsidRPr="00A22FF4">
        <w:rPr>
          <w:b/>
          <w:bCs/>
        </w:rPr>
        <w:t>:</w:t>
      </w:r>
      <w:r w:rsidRPr="00A22FF4">
        <w:t xml:space="preserve"> Click </w:t>
      </w:r>
      <w:r w:rsidRPr="00A22FF4">
        <w:rPr>
          <w:b/>
          <w:bCs/>
        </w:rPr>
        <w:t>Edit</w:t>
      </w:r>
      <w:r w:rsidRPr="00A22FF4">
        <w:t xml:space="preserve"> and select the number of chambers corresponding to the actual working oven.</w:t>
      </w:r>
    </w:p>
    <w:p w14:paraId="61AA076F" w14:textId="7F47E6AA" w:rsidR="0089269D" w:rsidRDefault="00AA6701" w:rsidP="0089269D">
      <w:pPr>
        <w:pStyle w:val="LineListStyle"/>
        <w:keepNext/>
        <w:numPr>
          <w:ilvl w:val="0"/>
          <w:numId w:val="0"/>
        </w:numPr>
        <w:ind w:left="360"/>
        <w:jc w:val="center"/>
      </w:pPr>
      <w:del w:id="64" w:author="Quang Nguyen" w:date="2025-07-21T10:48:00Z" w16du:dateUtc="2025-07-21T03:48:00Z">
        <w:r w:rsidRPr="00AA6701" w:rsidDel="008070C9">
          <w:rPr>
            <w:b/>
            <w:bCs/>
            <w:noProof/>
          </w:rPr>
          <w:lastRenderedPageBreak/>
          <w:drawing>
            <wp:inline distT="0" distB="0" distL="0" distR="0" wp14:anchorId="6AB52A47" wp14:editId="0E9A15CB">
              <wp:extent cx="1339850" cy="1583459"/>
              <wp:effectExtent l="19050" t="19050" r="0" b="0"/>
              <wp:docPr id="95870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05581" name=""/>
                      <pic:cNvPicPr/>
                    </pic:nvPicPr>
                    <pic:blipFill>
                      <a:blip r:embed="rId59"/>
                      <a:stretch>
                        <a:fillRect/>
                      </a:stretch>
                    </pic:blipFill>
                    <pic:spPr>
                      <a:xfrm>
                        <a:off x="0" y="0"/>
                        <a:ext cx="1342558" cy="1586660"/>
                      </a:xfrm>
                      <a:prstGeom prst="rect">
                        <a:avLst/>
                      </a:prstGeom>
                      <a:ln>
                        <a:solidFill>
                          <a:schemeClr val="accent1"/>
                        </a:solidFill>
                      </a:ln>
                    </pic:spPr>
                  </pic:pic>
                </a:graphicData>
              </a:graphic>
            </wp:inline>
          </w:drawing>
        </w:r>
      </w:del>
      <w:ins w:id="65" w:author="Quang Nguyen" w:date="2025-07-21T10:48:00Z" w16du:dateUtc="2025-07-21T03:48:00Z">
        <w:r w:rsidR="008070C9" w:rsidRPr="008070C9">
          <w:rPr>
            <w:noProof/>
          </w:rPr>
          <w:t xml:space="preserve"> </w:t>
        </w:r>
        <w:r w:rsidR="008070C9" w:rsidRPr="008070C9">
          <w:rPr>
            <w:noProof/>
          </w:rPr>
          <w:drawing>
            <wp:inline distT="0" distB="0" distL="0" distR="0" wp14:anchorId="3614F8E7" wp14:editId="6B52E0FA">
              <wp:extent cx="1914525" cy="3124355"/>
              <wp:effectExtent l="19050" t="19050" r="0" b="0"/>
              <wp:docPr id="110967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76231" name=""/>
                      <pic:cNvPicPr/>
                    </pic:nvPicPr>
                    <pic:blipFill>
                      <a:blip r:embed="rId60"/>
                      <a:stretch>
                        <a:fillRect/>
                      </a:stretch>
                    </pic:blipFill>
                    <pic:spPr>
                      <a:xfrm>
                        <a:off x="0" y="0"/>
                        <a:ext cx="1917433" cy="3129101"/>
                      </a:xfrm>
                      <a:prstGeom prst="rect">
                        <a:avLst/>
                      </a:prstGeom>
                      <a:ln>
                        <a:solidFill>
                          <a:schemeClr val="accent1"/>
                        </a:solidFill>
                      </a:ln>
                    </pic:spPr>
                  </pic:pic>
                </a:graphicData>
              </a:graphic>
            </wp:inline>
          </w:drawing>
        </w:r>
      </w:ins>
    </w:p>
    <w:p w14:paraId="4F854648" w14:textId="5702238A" w:rsidR="002B4BBD" w:rsidDel="005824C9" w:rsidRDefault="0089269D" w:rsidP="00911166">
      <w:pPr>
        <w:pStyle w:val="styleImageCaption"/>
        <w:rPr>
          <w:del w:id="66" w:author="Quang Nguyen" w:date="2025-07-21T10:48:00Z" w16du:dateUtc="2025-07-21T03:48:00Z"/>
        </w:rPr>
      </w:pPr>
      <w:r>
        <w:t xml:space="preserve">Figure </w:t>
      </w:r>
      <w:r>
        <w:rPr>
          <w:b w:val="0"/>
          <w:bCs w:val="0"/>
          <w:i w:val="0"/>
          <w:iCs w:val="0"/>
        </w:rPr>
        <w:fldChar w:fldCharType="begin"/>
      </w:r>
      <w:r>
        <w:instrText xml:space="preserve"> SEQ Figure \* ARABIC </w:instrText>
      </w:r>
      <w:r>
        <w:rPr>
          <w:b w:val="0"/>
          <w:bCs w:val="0"/>
          <w:i w:val="0"/>
          <w:iCs w:val="0"/>
        </w:rPr>
        <w:fldChar w:fldCharType="separate"/>
      </w:r>
      <w:r w:rsidR="003C2392">
        <w:rPr>
          <w:noProof/>
        </w:rPr>
        <w:t>28</w:t>
      </w:r>
      <w:r>
        <w:rPr>
          <w:b w:val="0"/>
          <w:bCs w:val="0"/>
          <w:i w:val="0"/>
          <w:iCs w:val="0"/>
        </w:rPr>
        <w:fldChar w:fldCharType="end"/>
      </w:r>
      <w:r>
        <w:t>. Edit the chamber quantity</w:t>
      </w:r>
    </w:p>
    <w:p w14:paraId="55D24141" w14:textId="77777777" w:rsidR="002B4BBD" w:rsidRDefault="002B4BBD">
      <w:pPr>
        <w:pStyle w:val="styleImageCaption"/>
        <w:pPrChange w:id="67" w:author="Quang Nguyen" w:date="2025-07-21T10:48:00Z" w16du:dateUtc="2025-07-21T03:48:00Z">
          <w:pPr>
            <w:widowControl/>
            <w:wordWrap/>
            <w:autoSpaceDE/>
            <w:autoSpaceDN/>
            <w:jc w:val="left"/>
          </w:pPr>
        </w:pPrChange>
      </w:pPr>
      <w:del w:id="68" w:author="Quang Nguyen" w:date="2025-07-21T10:48:00Z" w16du:dateUtc="2025-07-21T03:48:00Z">
        <w:r w:rsidDel="008120FA">
          <w:br w:type="page"/>
        </w:r>
      </w:del>
    </w:p>
    <w:p w14:paraId="474E9F35" w14:textId="7D576280" w:rsidR="00CA6193" w:rsidRPr="00CA6193" w:rsidRDefault="00F772FD">
      <w:pPr>
        <w:pStyle w:val="LineListStyle"/>
        <w:spacing w:before="120"/>
        <w:pPrChange w:id="69" w:author="Quang Nguyen" w:date="2025-07-21T10:48:00Z" w16du:dateUtc="2025-07-21T03:48:00Z">
          <w:pPr>
            <w:pStyle w:val="LineListStyle"/>
          </w:pPr>
        </w:pPrChange>
      </w:pPr>
      <w:r w:rsidRPr="00B2782B">
        <w:t>Work</w:t>
      </w:r>
      <w:r w:rsidR="005F378E">
        <w:t xml:space="preserve"> Setting</w:t>
      </w:r>
      <w:r w:rsidRPr="00B2782B">
        <w:t xml:space="preserve"> </w:t>
      </w:r>
      <w:r w:rsidR="00E534E1">
        <w:t>P</w:t>
      </w:r>
      <w:r w:rsidRPr="00B2782B">
        <w:t>anel sets</w:t>
      </w:r>
      <w:r w:rsidR="00D61AA0">
        <w:t xml:space="preserve"> chamber’s</w:t>
      </w:r>
      <w:r w:rsidR="00CA6193" w:rsidRPr="00CA6193">
        <w:t xml:space="preserve"> operational logic such as:</w:t>
      </w:r>
    </w:p>
    <w:p w14:paraId="2E3E87A7" w14:textId="7F78FE47" w:rsidR="00CA6193" w:rsidRPr="00CA6193" w:rsidRDefault="00CA6193" w:rsidP="006B1845">
      <w:pPr>
        <w:numPr>
          <w:ilvl w:val="0"/>
          <w:numId w:val="56"/>
        </w:numPr>
      </w:pPr>
      <w:r w:rsidRPr="00CA6193">
        <w:t>Lot information validation</w:t>
      </w:r>
      <w:r w:rsidR="00B66CB4">
        <w:t>.</w:t>
      </w:r>
    </w:p>
    <w:p w14:paraId="2FE6CB84" w14:textId="5FBFD41D" w:rsidR="00CA6193" w:rsidRPr="00CA6193" w:rsidRDefault="00CA6193" w:rsidP="006B1845">
      <w:pPr>
        <w:numPr>
          <w:ilvl w:val="0"/>
          <w:numId w:val="56"/>
        </w:numPr>
      </w:pPr>
      <w:r w:rsidRPr="00CA6193">
        <w:t>Door open conditions</w:t>
      </w:r>
      <w:r w:rsidR="00B66CB4">
        <w:t>.</w:t>
      </w:r>
    </w:p>
    <w:p w14:paraId="441A431F" w14:textId="5D395325" w:rsidR="00CA6193" w:rsidRPr="00CA6193" w:rsidRDefault="00CA6193" w:rsidP="006B1845">
      <w:pPr>
        <w:numPr>
          <w:ilvl w:val="0"/>
          <w:numId w:val="56"/>
        </w:numPr>
      </w:pPr>
      <w:r w:rsidRPr="00CA6193">
        <w:t>Recipe retention</w:t>
      </w:r>
      <w:r w:rsidR="00B66CB4">
        <w:t>.</w:t>
      </w:r>
    </w:p>
    <w:p w14:paraId="3E8DD0A2" w14:textId="77777777" w:rsidR="00CA6193" w:rsidRDefault="00CA6193" w:rsidP="006B1845">
      <w:pPr>
        <w:numPr>
          <w:ilvl w:val="0"/>
          <w:numId w:val="56"/>
        </w:numPr>
      </w:pPr>
      <w:r w:rsidRPr="00CA6193">
        <w:t>Temperature alarms, etc.</w:t>
      </w:r>
    </w:p>
    <w:p w14:paraId="160C7853" w14:textId="41F39521" w:rsidR="00C06F26" w:rsidRDefault="00C06F26" w:rsidP="008206F5">
      <w:pPr>
        <w:keepNext/>
        <w:ind w:left="720"/>
        <w:jc w:val="center"/>
      </w:pPr>
      <w:del w:id="70" w:author="Quang Nguyen" w:date="2025-07-21T10:49:00Z" w16du:dateUtc="2025-07-21T03:49:00Z">
        <w:r w:rsidRPr="00C06F26" w:rsidDel="00901705">
          <w:rPr>
            <w:noProof/>
          </w:rPr>
          <w:drawing>
            <wp:inline distT="0" distB="0" distL="0" distR="0" wp14:anchorId="28C3ACAF" wp14:editId="39DF21E4">
              <wp:extent cx="3937000" cy="2688479"/>
              <wp:effectExtent l="19050" t="19050" r="6350" b="0"/>
              <wp:docPr id="107098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7410" name=""/>
                      <pic:cNvPicPr/>
                    </pic:nvPicPr>
                    <pic:blipFill>
                      <a:blip r:embed="rId61"/>
                      <a:stretch>
                        <a:fillRect/>
                      </a:stretch>
                    </pic:blipFill>
                    <pic:spPr>
                      <a:xfrm>
                        <a:off x="0" y="0"/>
                        <a:ext cx="3944610" cy="2693676"/>
                      </a:xfrm>
                      <a:prstGeom prst="rect">
                        <a:avLst/>
                      </a:prstGeom>
                      <a:ln>
                        <a:solidFill>
                          <a:schemeClr val="accent1"/>
                        </a:solidFill>
                      </a:ln>
                    </pic:spPr>
                  </pic:pic>
                </a:graphicData>
              </a:graphic>
            </wp:inline>
          </w:drawing>
        </w:r>
      </w:del>
      <w:ins w:id="71" w:author="Quang Nguyen" w:date="2025-07-21T10:49:00Z" w16du:dateUtc="2025-07-21T03:49:00Z">
        <w:r w:rsidR="00901705" w:rsidRPr="00901705">
          <w:rPr>
            <w:noProof/>
          </w:rPr>
          <w:t xml:space="preserve"> </w:t>
        </w:r>
        <w:r w:rsidR="00901705" w:rsidRPr="00901705">
          <w:rPr>
            <w:noProof/>
          </w:rPr>
          <w:drawing>
            <wp:inline distT="0" distB="0" distL="0" distR="0" wp14:anchorId="5243D751" wp14:editId="64F84FFF">
              <wp:extent cx="4496427" cy="3029373"/>
              <wp:effectExtent l="19050" t="19050" r="0" b="0"/>
              <wp:docPr id="92284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41943" name=""/>
                      <pic:cNvPicPr/>
                    </pic:nvPicPr>
                    <pic:blipFill>
                      <a:blip r:embed="rId62"/>
                      <a:stretch>
                        <a:fillRect/>
                      </a:stretch>
                    </pic:blipFill>
                    <pic:spPr>
                      <a:xfrm>
                        <a:off x="0" y="0"/>
                        <a:ext cx="4496427" cy="3029373"/>
                      </a:xfrm>
                      <a:prstGeom prst="rect">
                        <a:avLst/>
                      </a:prstGeom>
                      <a:ln>
                        <a:solidFill>
                          <a:schemeClr val="accent1"/>
                        </a:solidFill>
                      </a:ln>
                    </pic:spPr>
                  </pic:pic>
                </a:graphicData>
              </a:graphic>
            </wp:inline>
          </w:drawing>
        </w:r>
      </w:ins>
    </w:p>
    <w:p w14:paraId="338326BF" w14:textId="31E20798" w:rsidR="00C06F26" w:rsidRPr="00194639" w:rsidRDefault="00C06F26" w:rsidP="00911166">
      <w:pPr>
        <w:pStyle w:val="styleImageCaption"/>
        <w:rPr>
          <w:rFonts w:ascii="Cambria" w:hAnsi="Cambria"/>
        </w:rPr>
      </w:pPr>
      <w:r>
        <w:t xml:space="preserve">Figure </w:t>
      </w:r>
      <w:r>
        <w:fldChar w:fldCharType="begin"/>
      </w:r>
      <w:r>
        <w:instrText xml:space="preserve"> SEQ Figure \* ARABIC </w:instrText>
      </w:r>
      <w:r>
        <w:fldChar w:fldCharType="separate"/>
      </w:r>
      <w:r w:rsidR="003C2392">
        <w:rPr>
          <w:noProof/>
        </w:rPr>
        <w:t>29</w:t>
      </w:r>
      <w:r>
        <w:fldChar w:fldCharType="end"/>
      </w:r>
      <w:r w:rsidR="00077AD0">
        <w:t xml:space="preserve">. </w:t>
      </w:r>
      <w:r w:rsidR="00194639">
        <w:rPr>
          <w:rFonts w:ascii="Cambria" w:hAnsi="Cambria"/>
        </w:rPr>
        <w:t xml:space="preserve">Work </w:t>
      </w:r>
      <w:r w:rsidR="005A584D">
        <w:rPr>
          <w:rFonts w:ascii="Cambria" w:hAnsi="Cambria"/>
        </w:rPr>
        <w:t>P</w:t>
      </w:r>
      <w:r w:rsidR="00194639">
        <w:rPr>
          <w:rFonts w:ascii="Cambria" w:hAnsi="Cambria"/>
        </w:rPr>
        <w:t>anel</w:t>
      </w:r>
    </w:p>
    <w:p w14:paraId="61899E8E" w14:textId="5B4F7C96" w:rsidR="00CA6193" w:rsidRPr="00CA6193" w:rsidRDefault="00CA6193" w:rsidP="00333725">
      <w:pPr>
        <w:pStyle w:val="LineListStyle"/>
      </w:pPr>
      <w:r w:rsidRPr="00CA6193">
        <w:t>Idle Cooling</w:t>
      </w:r>
      <w:r w:rsidR="00244E5A">
        <w:t xml:space="preserve"> Setting</w:t>
      </w:r>
      <w:r w:rsidR="00333725">
        <w:t xml:space="preserve"> Panel:</w:t>
      </w:r>
    </w:p>
    <w:p w14:paraId="7794A744" w14:textId="02695825" w:rsidR="00CA6193" w:rsidRPr="00CA6193" w:rsidRDefault="00CA6193" w:rsidP="00DC45D5">
      <w:pPr>
        <w:numPr>
          <w:ilvl w:val="0"/>
          <w:numId w:val="57"/>
        </w:numPr>
      </w:pPr>
      <w:r w:rsidRPr="00CA6193">
        <w:t>Enable</w:t>
      </w:r>
      <w:r w:rsidR="004926CF">
        <w:t>s</w:t>
      </w:r>
      <w:r w:rsidRPr="00CA6193">
        <w:t xml:space="preserve"> cooling during Idle state</w:t>
      </w:r>
      <w:r w:rsidR="002A5CE8">
        <w:t>.</w:t>
      </w:r>
    </w:p>
    <w:p w14:paraId="1CE1DB4F" w14:textId="1E672829" w:rsidR="00CA6193" w:rsidRDefault="00CA6193" w:rsidP="00DC45D5">
      <w:pPr>
        <w:numPr>
          <w:ilvl w:val="0"/>
          <w:numId w:val="57"/>
        </w:numPr>
      </w:pPr>
      <w:r w:rsidRPr="00CA6193">
        <w:t>Configure</w:t>
      </w:r>
      <w:r w:rsidR="004926CF">
        <w:t>s</w:t>
      </w:r>
      <w:r w:rsidRPr="00CA6193">
        <w:t xml:space="preserve"> cooling temperature and offset values</w:t>
      </w:r>
      <w:r w:rsidR="002A5CE8">
        <w:t>.</w:t>
      </w:r>
    </w:p>
    <w:p w14:paraId="72D81222" w14:textId="557C7460" w:rsidR="00AD618A" w:rsidRDefault="00AD618A" w:rsidP="00B25DA4">
      <w:pPr>
        <w:keepNext/>
        <w:ind w:left="720"/>
        <w:jc w:val="center"/>
      </w:pPr>
      <w:del w:id="72" w:author="Quang Nguyen" w:date="2025-07-21T10:50:00Z" w16du:dateUtc="2025-07-21T03:50:00Z">
        <w:r w:rsidRPr="00AD618A" w:rsidDel="00941AA4">
          <w:rPr>
            <w:noProof/>
          </w:rPr>
          <w:lastRenderedPageBreak/>
          <w:drawing>
            <wp:inline distT="0" distB="0" distL="0" distR="0" wp14:anchorId="4530E079" wp14:editId="34096EAD">
              <wp:extent cx="3689350" cy="1125564"/>
              <wp:effectExtent l="19050" t="19050" r="6350" b="0"/>
              <wp:docPr id="128338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89587" name=""/>
                      <pic:cNvPicPr/>
                    </pic:nvPicPr>
                    <pic:blipFill>
                      <a:blip r:embed="rId63"/>
                      <a:stretch>
                        <a:fillRect/>
                      </a:stretch>
                    </pic:blipFill>
                    <pic:spPr>
                      <a:xfrm>
                        <a:off x="0" y="0"/>
                        <a:ext cx="3702144" cy="1129467"/>
                      </a:xfrm>
                      <a:prstGeom prst="rect">
                        <a:avLst/>
                      </a:prstGeom>
                      <a:ln>
                        <a:solidFill>
                          <a:schemeClr val="accent1"/>
                        </a:solidFill>
                      </a:ln>
                    </pic:spPr>
                  </pic:pic>
                </a:graphicData>
              </a:graphic>
            </wp:inline>
          </w:drawing>
        </w:r>
      </w:del>
      <w:ins w:id="73" w:author="Quang Nguyen" w:date="2025-07-21T10:50:00Z" w16du:dateUtc="2025-07-21T03:50:00Z">
        <w:r w:rsidR="00941AA4" w:rsidRPr="00941AA4">
          <w:rPr>
            <w:noProof/>
          </w:rPr>
          <w:t xml:space="preserve"> </w:t>
        </w:r>
        <w:r w:rsidR="00941AA4" w:rsidRPr="00941AA4">
          <w:rPr>
            <w:noProof/>
          </w:rPr>
          <w:drawing>
            <wp:inline distT="0" distB="0" distL="0" distR="0" wp14:anchorId="1D8D344E" wp14:editId="78C3C60F">
              <wp:extent cx="4515480" cy="1400370"/>
              <wp:effectExtent l="19050" t="19050" r="0" b="9525"/>
              <wp:docPr id="122696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67414" name=""/>
                      <pic:cNvPicPr/>
                    </pic:nvPicPr>
                    <pic:blipFill>
                      <a:blip r:embed="rId64"/>
                      <a:stretch>
                        <a:fillRect/>
                      </a:stretch>
                    </pic:blipFill>
                    <pic:spPr>
                      <a:xfrm>
                        <a:off x="0" y="0"/>
                        <a:ext cx="4515480" cy="1400370"/>
                      </a:xfrm>
                      <a:prstGeom prst="rect">
                        <a:avLst/>
                      </a:prstGeom>
                      <a:ln>
                        <a:solidFill>
                          <a:schemeClr val="accent1"/>
                        </a:solidFill>
                      </a:ln>
                    </pic:spPr>
                  </pic:pic>
                </a:graphicData>
              </a:graphic>
            </wp:inline>
          </w:drawing>
        </w:r>
      </w:ins>
    </w:p>
    <w:p w14:paraId="0140E75F" w14:textId="6FC8FD3D" w:rsidR="00AD618A" w:rsidRPr="00CA6193" w:rsidRDefault="00AD618A" w:rsidP="00911166">
      <w:pPr>
        <w:pStyle w:val="styleImageCaption"/>
      </w:pPr>
      <w:r>
        <w:t xml:space="preserve">Figure </w:t>
      </w:r>
      <w:r>
        <w:fldChar w:fldCharType="begin"/>
      </w:r>
      <w:r>
        <w:instrText xml:space="preserve"> SEQ Figure \* ARABIC </w:instrText>
      </w:r>
      <w:r>
        <w:fldChar w:fldCharType="separate"/>
      </w:r>
      <w:r w:rsidR="003C2392">
        <w:rPr>
          <w:noProof/>
        </w:rPr>
        <w:t>30</w:t>
      </w:r>
      <w:r>
        <w:fldChar w:fldCharType="end"/>
      </w:r>
      <w:r w:rsidR="007A74CC">
        <w:t>. Ideal Cooling</w:t>
      </w:r>
      <w:r w:rsidR="0015271E">
        <w:t xml:space="preserve"> Setting</w:t>
      </w:r>
      <w:r w:rsidR="007A74CC">
        <w:t xml:space="preserve"> Panel</w:t>
      </w:r>
    </w:p>
    <w:p w14:paraId="1FA72611" w14:textId="0FECD23D" w:rsidR="00CA6193" w:rsidRPr="00CA6193" w:rsidRDefault="00646806" w:rsidP="00A23EEE">
      <w:pPr>
        <w:pStyle w:val="LineListStyle"/>
      </w:pPr>
      <w:r w:rsidRPr="00F100BE">
        <w:t>Popular</w:t>
      </w:r>
      <w:r w:rsidR="00273AE6">
        <w:t xml:space="preserve"> </w:t>
      </w:r>
      <w:r w:rsidR="00CA6193" w:rsidRPr="00CA6193">
        <w:t>Controller</w:t>
      </w:r>
      <w:r w:rsidR="00D3031A">
        <w:t xml:space="preserve"> Panels</w:t>
      </w:r>
      <w:r w:rsidR="003400A6">
        <w:t xml:space="preserve"> (</w:t>
      </w:r>
      <w:r w:rsidR="003400A6" w:rsidRPr="00CA6193">
        <w:t>Main Temp</w:t>
      </w:r>
      <w:r w:rsidR="003400A6">
        <w:t>.</w:t>
      </w:r>
      <w:r w:rsidR="003400A6" w:rsidRPr="00CA6193">
        <w:t xml:space="preserve"> Controller</w:t>
      </w:r>
      <w:r w:rsidR="003400A6">
        <w:t xml:space="preserve">, </w:t>
      </w:r>
      <w:r w:rsidR="003400A6" w:rsidRPr="00CA6193">
        <w:t>Temp. Limit Controller</w:t>
      </w:r>
      <w:r w:rsidR="003400A6">
        <w:t>,</w:t>
      </w:r>
      <w:r w:rsidR="004D454F">
        <w:t xml:space="preserve"> Temp. Logger Controller,</w:t>
      </w:r>
      <w:r w:rsidR="003400A6">
        <w:t xml:space="preserve"> </w:t>
      </w:r>
      <w:r w:rsidR="003400A6" w:rsidRPr="00CA6193">
        <w:t>DIO Board</w:t>
      </w:r>
      <w:r w:rsidR="003400A6">
        <w:t xml:space="preserve">, </w:t>
      </w:r>
      <w:r w:rsidR="003400A6" w:rsidRPr="00CA6193">
        <w:t>Damper</w:t>
      </w:r>
      <w:r w:rsidR="003400A6">
        <w:t>)</w:t>
      </w:r>
      <w:r w:rsidR="008E7B4B">
        <w:t xml:space="preserve"> contain </w:t>
      </w:r>
      <w:r w:rsidR="008E7B4B" w:rsidRPr="008E7B4B">
        <w:t>settings</w:t>
      </w:r>
      <w:r w:rsidR="007B28E7">
        <w:t xml:space="preserve"> that is</w:t>
      </w:r>
      <w:r w:rsidR="008E7B4B" w:rsidRPr="008E7B4B">
        <w:t xml:space="preserve"> define</w:t>
      </w:r>
      <w:r w:rsidR="00293FD8">
        <w:t>d</w:t>
      </w:r>
      <w:r w:rsidR="008E7B4B" w:rsidRPr="008E7B4B">
        <w:t xml:space="preserve"> how each device communicates and operates within the system</w:t>
      </w:r>
      <w:r w:rsidR="007E072C">
        <w:t>, including</w:t>
      </w:r>
      <w:r w:rsidR="00A23EEE">
        <w:t>:</w:t>
      </w:r>
    </w:p>
    <w:p w14:paraId="656EF6F3" w14:textId="672E15D5" w:rsidR="00CA6193" w:rsidRPr="00CA6193" w:rsidRDefault="00CA6193" w:rsidP="00840766">
      <w:pPr>
        <w:pStyle w:val="ListParagraph"/>
        <w:numPr>
          <w:ilvl w:val="0"/>
          <w:numId w:val="47"/>
        </w:numPr>
        <w:ind w:leftChars="0"/>
      </w:pPr>
      <w:r w:rsidRPr="00CA6193">
        <w:t>Set device model</w:t>
      </w:r>
      <w:r w:rsidR="00934648">
        <w:t>.</w:t>
      </w:r>
    </w:p>
    <w:p w14:paraId="6D04B96B" w14:textId="44C12B4D" w:rsidR="00CA6193" w:rsidRPr="00CA6193" w:rsidRDefault="00CA6193" w:rsidP="00934648">
      <w:pPr>
        <w:numPr>
          <w:ilvl w:val="0"/>
          <w:numId w:val="58"/>
        </w:numPr>
      </w:pPr>
      <w:r w:rsidRPr="00CA6193">
        <w:t>Select communication method: COM or TCP (with IP and Port)</w:t>
      </w:r>
      <w:r w:rsidR="007B250D">
        <w:t>.</w:t>
      </w:r>
    </w:p>
    <w:p w14:paraId="694A2259" w14:textId="158B95E5" w:rsidR="00CA6193" w:rsidRPr="00CA6193" w:rsidRDefault="00CA6193" w:rsidP="00934648">
      <w:pPr>
        <w:numPr>
          <w:ilvl w:val="0"/>
          <w:numId w:val="58"/>
        </w:numPr>
      </w:pPr>
      <w:r w:rsidRPr="00CA6193">
        <w:t xml:space="preserve">Define communication parameters: </w:t>
      </w:r>
      <w:r w:rsidR="00DE481F">
        <w:t>B</w:t>
      </w:r>
      <w:r w:rsidRPr="00CA6193">
        <w:t xml:space="preserve">aud </w:t>
      </w:r>
      <w:r w:rsidR="007E414A">
        <w:t>R</w:t>
      </w:r>
      <w:r w:rsidRPr="00CA6193">
        <w:t xml:space="preserve">ate, </w:t>
      </w:r>
      <w:r w:rsidR="00DE481F">
        <w:t>P</w:t>
      </w:r>
      <w:r w:rsidRPr="00CA6193">
        <w:t xml:space="preserve">arity, </w:t>
      </w:r>
      <w:r w:rsidR="00DE481F">
        <w:t>D</w:t>
      </w:r>
      <w:r w:rsidRPr="00CA6193">
        <w:t xml:space="preserve">ata </w:t>
      </w:r>
      <w:r w:rsidR="007E414A">
        <w:t>B</w:t>
      </w:r>
      <w:r w:rsidRPr="00CA6193">
        <w:t xml:space="preserve">its, </w:t>
      </w:r>
      <w:r w:rsidR="00DE481F">
        <w:t>S</w:t>
      </w:r>
      <w:r w:rsidRPr="00CA6193">
        <w:t xml:space="preserve">top </w:t>
      </w:r>
      <w:r w:rsidR="00DE481F">
        <w:t>B</w:t>
      </w:r>
      <w:r w:rsidRPr="00CA6193">
        <w:t>its</w:t>
      </w:r>
      <w:r w:rsidR="007B250D">
        <w:t>.</w:t>
      </w:r>
    </w:p>
    <w:p w14:paraId="1DD8B544" w14:textId="16EB4B40" w:rsidR="001E1BA2" w:rsidRDefault="00CA6193" w:rsidP="001E1BA2">
      <w:pPr>
        <w:numPr>
          <w:ilvl w:val="0"/>
          <w:numId w:val="58"/>
        </w:numPr>
      </w:pPr>
      <w:r w:rsidRPr="00CA6193">
        <w:t>Enable specific channels for the Logger</w:t>
      </w:r>
      <w:r w:rsidR="007B250D">
        <w:t>.</w:t>
      </w:r>
    </w:p>
    <w:p w14:paraId="02D67746" w14:textId="5E61C693" w:rsidR="004867DA" w:rsidRPr="001378DD" w:rsidRDefault="003547EE" w:rsidP="004867DA">
      <w:pPr>
        <w:pStyle w:val="LineListStyle"/>
      </w:pPr>
      <w:r w:rsidRPr="003547EE">
        <w:t>O₂</w:t>
      </w:r>
      <w:r>
        <w:t xml:space="preserve"> Analyzer </w:t>
      </w:r>
      <w:r w:rsidR="00A1446D">
        <w:t>Panel</w:t>
      </w:r>
      <w:r w:rsidR="008F6484" w:rsidRPr="008F6484">
        <w:t xml:space="preserve"> is used to configure the Oxygen (O₂) sensor for measuring O₂ concentration inside the chamber. Monitoring O₂ levels helps ensure accurate temperature control.</w:t>
      </w:r>
      <w:r w:rsidR="00943F07">
        <w:t xml:space="preserve"> Special configuration</w:t>
      </w:r>
      <w:r w:rsidR="001378DD">
        <w:t xml:space="preserve"> p</w:t>
      </w:r>
      <w:r w:rsidR="001378DD">
        <w:rPr>
          <w:rFonts w:ascii="Calibri" w:hAnsi="Calibri" w:cs="Calibri"/>
        </w:rPr>
        <w:t>arameters:</w:t>
      </w:r>
    </w:p>
    <w:p w14:paraId="27F7D0C0" w14:textId="1D0053E0" w:rsidR="001378DD" w:rsidRDefault="00B10E40" w:rsidP="00C40BFA">
      <w:pPr>
        <w:pStyle w:val="LineListStyle"/>
        <w:numPr>
          <w:ilvl w:val="0"/>
          <w:numId w:val="47"/>
        </w:numPr>
      </w:pPr>
      <w:r w:rsidRPr="00B10E40">
        <w:t>O₂ Density Limit (ppm)</w:t>
      </w:r>
      <w:r>
        <w:t xml:space="preserve">: </w:t>
      </w:r>
      <w:r w:rsidRPr="00B10E40">
        <w:t>The allowable oxygen concentration limit inside the chamber (ppm = parts per million). Exceeding this limit may trigger an alarm or stop the process.</w:t>
      </w:r>
    </w:p>
    <w:p w14:paraId="4CDA852B" w14:textId="6DE346B5" w:rsidR="00B10E40" w:rsidRDefault="00B10E40" w:rsidP="00C40BFA">
      <w:pPr>
        <w:pStyle w:val="LineListStyle"/>
        <w:numPr>
          <w:ilvl w:val="0"/>
          <w:numId w:val="47"/>
        </w:numPr>
      </w:pPr>
      <w:r w:rsidRPr="00B10E40">
        <w:t>O₂ Density Alarm Enable Time (Sec.)</w:t>
      </w:r>
      <w:r>
        <w:t xml:space="preserve">: </w:t>
      </w:r>
      <w:r w:rsidR="001052AD" w:rsidRPr="001052AD">
        <w:t>Duration the threshold must be exceeded before a real alarm is confirmed, helping to avoid false alerts due to minor fluctuations.</w:t>
      </w:r>
    </w:p>
    <w:p w14:paraId="7A5E259A" w14:textId="6B47919F" w:rsidR="003B2D85" w:rsidRDefault="003B2D85" w:rsidP="00C40BFA">
      <w:pPr>
        <w:pStyle w:val="LineListStyle"/>
        <w:numPr>
          <w:ilvl w:val="0"/>
          <w:numId w:val="47"/>
        </w:numPr>
      </w:pPr>
      <w:r w:rsidRPr="003B2D85">
        <w:t>Cure Stop On O₂ Density Alarm</w:t>
      </w:r>
      <w:r>
        <w:t xml:space="preserve">: </w:t>
      </w:r>
      <w:r w:rsidRPr="003B2D85">
        <w:t>When enabled, the cure (heating) process will stop if the O₂ level exceeds the defined limit.</w:t>
      </w:r>
    </w:p>
    <w:p w14:paraId="3C88DBA5" w14:textId="0E634BDA" w:rsidR="003B2D85" w:rsidRDefault="003B2D85" w:rsidP="00C40BFA">
      <w:pPr>
        <w:pStyle w:val="LineListStyle"/>
        <w:numPr>
          <w:ilvl w:val="0"/>
          <w:numId w:val="47"/>
        </w:numPr>
      </w:pPr>
      <w:r w:rsidRPr="003B2D85">
        <w:t>Cure Start On O₂ Target Density</w:t>
      </w:r>
      <w:r>
        <w:t xml:space="preserve">: </w:t>
      </w:r>
      <w:r w:rsidRPr="003B2D85">
        <w:t>When enabled, the system will only start the cure process when the O₂ concentration reaches the required target level.</w:t>
      </w:r>
    </w:p>
    <w:p w14:paraId="0FAF788D" w14:textId="3E8BA73A" w:rsidR="00121C4D" w:rsidRDefault="00121C4D" w:rsidP="00C40BFA">
      <w:pPr>
        <w:pStyle w:val="LineListStyle"/>
        <w:numPr>
          <w:ilvl w:val="0"/>
          <w:numId w:val="47"/>
        </w:numPr>
      </w:pPr>
      <w:r w:rsidRPr="00121C4D">
        <w:t>O₂ Target Density Run Limit (ppm)</w:t>
      </w:r>
      <w:r>
        <w:t xml:space="preserve">: </w:t>
      </w:r>
      <w:r w:rsidRPr="00121C4D">
        <w:t>The target O₂ concentration required to start or maintain the process.</w:t>
      </w:r>
    </w:p>
    <w:p w14:paraId="072CAE0C" w14:textId="37ADC295" w:rsidR="00DE3750" w:rsidRDefault="00DE3750" w:rsidP="00C40BFA">
      <w:pPr>
        <w:pStyle w:val="LineListStyle"/>
        <w:numPr>
          <w:ilvl w:val="0"/>
          <w:numId w:val="47"/>
        </w:numPr>
      </w:pPr>
      <w:r w:rsidRPr="00DE3750">
        <w:t>O₂ Target Density Alarm Run Limit Time (Min.)</w:t>
      </w:r>
      <w:r>
        <w:t xml:space="preserve">: </w:t>
      </w:r>
      <w:r w:rsidR="00B27B25" w:rsidRPr="00B27B25">
        <w:t>If the O₂ concentration does not reach the target within this time frame, an alarm will be triggered.</w:t>
      </w:r>
    </w:p>
    <w:p w14:paraId="104125D1" w14:textId="7CE71317" w:rsidR="00B27B25" w:rsidRDefault="00B27B25" w:rsidP="00C40BFA">
      <w:pPr>
        <w:pStyle w:val="LineListStyle"/>
        <w:numPr>
          <w:ilvl w:val="0"/>
          <w:numId w:val="47"/>
        </w:numPr>
      </w:pPr>
      <w:r w:rsidRPr="00B27B25">
        <w:t>Large N₂ Valve Open O₂ Density (Min.)</w:t>
      </w:r>
      <w:r>
        <w:t xml:space="preserve">: </w:t>
      </w:r>
      <w:r w:rsidR="00452FAB" w:rsidRPr="00452FAB">
        <w:t>When the O₂ level exceeds this threshold, the system will open the large nitrogen valve to flush out excess O₂.</w:t>
      </w:r>
    </w:p>
    <w:p w14:paraId="63EFB8DA" w14:textId="07825357" w:rsidR="0060433D" w:rsidRDefault="00E47D08" w:rsidP="0060433D">
      <w:pPr>
        <w:pStyle w:val="LineListStyle"/>
        <w:keepNext/>
        <w:numPr>
          <w:ilvl w:val="0"/>
          <w:numId w:val="0"/>
        </w:numPr>
        <w:ind w:left="720"/>
        <w:jc w:val="center"/>
      </w:pPr>
      <w:del w:id="74" w:author="Quang Nguyen" w:date="2025-07-21T10:52:00Z" w16du:dateUtc="2025-07-21T03:52:00Z">
        <w:r w:rsidRPr="00E47D08" w:rsidDel="00D93215">
          <w:rPr>
            <w:noProof/>
          </w:rPr>
          <w:lastRenderedPageBreak/>
          <w:drawing>
            <wp:inline distT="0" distB="0" distL="0" distR="0" wp14:anchorId="6E352766" wp14:editId="240596BC">
              <wp:extent cx="4079174" cy="3167869"/>
              <wp:effectExtent l="19050" t="19050" r="0" b="0"/>
              <wp:docPr id="85110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00360" name=""/>
                      <pic:cNvPicPr/>
                    </pic:nvPicPr>
                    <pic:blipFill>
                      <a:blip r:embed="rId65"/>
                      <a:stretch>
                        <a:fillRect/>
                      </a:stretch>
                    </pic:blipFill>
                    <pic:spPr>
                      <a:xfrm>
                        <a:off x="0" y="0"/>
                        <a:ext cx="4081978" cy="3170046"/>
                      </a:xfrm>
                      <a:prstGeom prst="rect">
                        <a:avLst/>
                      </a:prstGeom>
                      <a:ln>
                        <a:solidFill>
                          <a:schemeClr val="accent1"/>
                        </a:solidFill>
                      </a:ln>
                    </pic:spPr>
                  </pic:pic>
                </a:graphicData>
              </a:graphic>
            </wp:inline>
          </w:drawing>
        </w:r>
      </w:del>
      <w:ins w:id="75" w:author="Quang Nguyen" w:date="2025-07-21T10:52:00Z" w16du:dateUtc="2025-07-21T03:52:00Z">
        <w:r w:rsidR="00D93215" w:rsidRPr="00D93215">
          <w:rPr>
            <w:noProof/>
          </w:rPr>
          <w:t xml:space="preserve"> </w:t>
        </w:r>
        <w:r w:rsidR="00D93215" w:rsidRPr="00D93215">
          <w:rPr>
            <w:noProof/>
          </w:rPr>
          <w:drawing>
            <wp:inline distT="0" distB="0" distL="0" distR="0" wp14:anchorId="5AE84926" wp14:editId="13E4028E">
              <wp:extent cx="4496427" cy="3258005"/>
              <wp:effectExtent l="19050" t="19050" r="0" b="0"/>
              <wp:docPr id="64228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83808" name=""/>
                      <pic:cNvPicPr/>
                    </pic:nvPicPr>
                    <pic:blipFill>
                      <a:blip r:embed="rId66"/>
                      <a:stretch>
                        <a:fillRect/>
                      </a:stretch>
                    </pic:blipFill>
                    <pic:spPr>
                      <a:xfrm>
                        <a:off x="0" y="0"/>
                        <a:ext cx="4496427" cy="3258005"/>
                      </a:xfrm>
                      <a:prstGeom prst="rect">
                        <a:avLst/>
                      </a:prstGeom>
                      <a:ln>
                        <a:solidFill>
                          <a:schemeClr val="accent1"/>
                        </a:solidFill>
                      </a:ln>
                    </pic:spPr>
                  </pic:pic>
                </a:graphicData>
              </a:graphic>
            </wp:inline>
          </w:drawing>
        </w:r>
      </w:ins>
    </w:p>
    <w:p w14:paraId="002895D3" w14:textId="5C566479" w:rsidR="00D324B5" w:rsidRDefault="0060433D" w:rsidP="00911166">
      <w:pPr>
        <w:pStyle w:val="styleImageCaption"/>
      </w:pPr>
      <w:r>
        <w:t xml:space="preserve">Figure </w:t>
      </w:r>
      <w:r>
        <w:fldChar w:fldCharType="begin"/>
      </w:r>
      <w:r>
        <w:instrText xml:space="preserve"> SEQ Figure \* ARABIC </w:instrText>
      </w:r>
      <w:r>
        <w:fldChar w:fldCharType="separate"/>
      </w:r>
      <w:r w:rsidR="003C2392">
        <w:rPr>
          <w:noProof/>
        </w:rPr>
        <w:t>31</w:t>
      </w:r>
      <w:r>
        <w:fldChar w:fldCharType="end"/>
      </w:r>
      <w:r w:rsidR="00B85A07">
        <w:t xml:space="preserve">. </w:t>
      </w:r>
      <w:r w:rsidR="008B35AB" w:rsidRPr="00452FAB">
        <w:t>O</w:t>
      </w:r>
      <w:r w:rsidR="008B35AB" w:rsidRPr="00452FAB">
        <w:t>₂</w:t>
      </w:r>
      <w:r w:rsidR="008B35AB">
        <w:t xml:space="preserve"> Analyzer Setting Panel</w:t>
      </w:r>
    </w:p>
    <w:p w14:paraId="1E5E251F" w14:textId="08427156" w:rsidR="00CA6193" w:rsidRPr="00CA6193" w:rsidDel="004D514F" w:rsidRDefault="00C55902" w:rsidP="00CA6193">
      <w:pPr>
        <w:rPr>
          <w:del w:id="76" w:author="Quang Nguyen" w:date="2025-07-21T10:52:00Z" w16du:dateUtc="2025-07-21T03:52:00Z"/>
        </w:rPr>
      </w:pPr>
      <w:r>
        <w:rPr>
          <w:noProof/>
        </w:rPr>
        <w:drawing>
          <wp:anchor distT="0" distB="0" distL="114300" distR="114300" simplePos="0" relativeHeight="251656192" behindDoc="0" locked="0" layoutInCell="1" allowOverlap="1" wp14:anchorId="36679A37" wp14:editId="49E6BFCB">
            <wp:simplePos x="0" y="0"/>
            <wp:positionH relativeFrom="column">
              <wp:posOffset>-6350</wp:posOffset>
            </wp:positionH>
            <wp:positionV relativeFrom="paragraph">
              <wp:posOffset>20955</wp:posOffset>
            </wp:positionV>
            <wp:extent cx="256540" cy="285115"/>
            <wp:effectExtent l="0" t="0" r="0" b="0"/>
            <wp:wrapSquare wrapText="bothSides"/>
            <wp:docPr id="192476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69458" name=""/>
                    <pic:cNvPicPr/>
                  </pic:nvPicPr>
                  <pic:blipFill>
                    <a:blip r:embed="rId67">
                      <a:extLst>
                        <a:ext uri="{28A0092B-C50C-407E-A947-70E740481C1C}">
                          <a14:useLocalDpi xmlns:a14="http://schemas.microsoft.com/office/drawing/2010/main" val="0"/>
                        </a:ext>
                      </a:extLst>
                    </a:blip>
                    <a:stretch>
                      <a:fillRect/>
                    </a:stretch>
                  </pic:blipFill>
                  <pic:spPr>
                    <a:xfrm>
                      <a:off x="0" y="0"/>
                      <a:ext cx="256540" cy="285115"/>
                    </a:xfrm>
                    <a:prstGeom prst="rect">
                      <a:avLst/>
                    </a:prstGeom>
                  </pic:spPr>
                </pic:pic>
              </a:graphicData>
            </a:graphic>
          </wp:anchor>
        </w:drawing>
      </w:r>
      <w:r w:rsidR="00EF290C" w:rsidRPr="00EF290C">
        <w:rPr>
          <w:rFonts w:hint="eastAsia"/>
          <w:b/>
          <w:bCs/>
        </w:rPr>
        <w:t>Note</w:t>
      </w:r>
      <w:r w:rsidR="00EF290C" w:rsidRPr="00EF290C">
        <w:rPr>
          <w:rFonts w:hint="eastAsia"/>
        </w:rPr>
        <w:t xml:space="preserve">: </w:t>
      </w:r>
      <w:r w:rsidR="00CA6193" w:rsidRPr="00CA6193">
        <w:t>Each chamber can be configured independently depending on the furnace model or production process.</w:t>
      </w:r>
    </w:p>
    <w:p w14:paraId="2D421D3F" w14:textId="5C68D154" w:rsidR="00CA6193" w:rsidRDefault="007B0E5B">
      <w:pPr>
        <w:pPrChange w:id="77" w:author="Quang Nguyen" w:date="2025-07-21T10:52:00Z" w16du:dateUtc="2025-07-21T03:52:00Z">
          <w:pPr>
            <w:widowControl/>
            <w:wordWrap/>
            <w:autoSpaceDE/>
            <w:autoSpaceDN/>
            <w:jc w:val="left"/>
          </w:pPr>
        </w:pPrChange>
      </w:pPr>
      <w:del w:id="78" w:author="Quang Nguyen" w:date="2025-07-21T10:52:00Z" w16du:dateUtc="2025-07-21T03:52:00Z">
        <w:r w:rsidDel="005570E6">
          <w:br w:type="page"/>
        </w:r>
      </w:del>
    </w:p>
    <w:p w14:paraId="7A36414E" w14:textId="2FB9A12B" w:rsidR="00512186" w:rsidRDefault="00512186" w:rsidP="00820798">
      <w:pPr>
        <w:pStyle w:val="3dg11"/>
      </w:pPr>
      <w:bookmarkStart w:id="79" w:name="_Toc203983952"/>
      <w:r>
        <w:t>Pattern Setting Screen</w:t>
      </w:r>
      <w:bookmarkEnd w:id="79"/>
    </w:p>
    <w:p w14:paraId="0A2639ED" w14:textId="62E324A4" w:rsidR="00352247" w:rsidRDefault="004145CB">
      <w:pPr>
        <w:keepNext/>
        <w:pPrChange w:id="80" w:author="Quang Nguyen" w:date="2025-07-21T10:53:00Z" w16du:dateUtc="2025-07-21T03:53:00Z">
          <w:pPr>
            <w:keepNext/>
            <w:jc w:val="center"/>
          </w:pPr>
        </w:pPrChange>
      </w:pPr>
      <w:del w:id="81" w:author="Quang Nguyen" w:date="2025-07-21T10:53:00Z" w16du:dateUtc="2025-07-21T03:53:00Z">
        <w:r w:rsidRPr="004145CB" w:rsidDel="004D514F">
          <w:rPr>
            <w:noProof/>
          </w:rPr>
          <w:drawing>
            <wp:inline distT="0" distB="0" distL="0" distR="0" wp14:anchorId="00C6D0FE" wp14:editId="1960F509">
              <wp:extent cx="5731510" cy="2802255"/>
              <wp:effectExtent l="19050" t="19050" r="2540" b="0"/>
              <wp:docPr id="30327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79756" name=""/>
                      <pic:cNvPicPr/>
                    </pic:nvPicPr>
                    <pic:blipFill>
                      <a:blip r:embed="rId68"/>
                      <a:stretch>
                        <a:fillRect/>
                      </a:stretch>
                    </pic:blipFill>
                    <pic:spPr>
                      <a:xfrm>
                        <a:off x="0" y="0"/>
                        <a:ext cx="5731510" cy="2802255"/>
                      </a:xfrm>
                      <a:prstGeom prst="rect">
                        <a:avLst/>
                      </a:prstGeom>
                      <a:ln>
                        <a:solidFill>
                          <a:schemeClr val="accent1"/>
                        </a:solidFill>
                      </a:ln>
                    </pic:spPr>
                  </pic:pic>
                </a:graphicData>
              </a:graphic>
            </wp:inline>
          </w:drawing>
        </w:r>
      </w:del>
      <w:ins w:id="82" w:author="Quang Nguyen" w:date="2025-07-21T10:53:00Z" w16du:dateUtc="2025-07-21T03:53:00Z">
        <w:r w:rsidR="004D514F" w:rsidRPr="004D514F">
          <w:rPr>
            <w:noProof/>
          </w:rPr>
          <w:drawing>
            <wp:inline distT="0" distB="0" distL="0" distR="0" wp14:anchorId="2CE6093E" wp14:editId="0C32B211">
              <wp:extent cx="5693410" cy="2777950"/>
              <wp:effectExtent l="19050" t="19050" r="2540" b="3810"/>
              <wp:docPr id="165494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45082" name=""/>
                      <pic:cNvPicPr/>
                    </pic:nvPicPr>
                    <pic:blipFill>
                      <a:blip r:embed="rId69"/>
                      <a:stretch>
                        <a:fillRect/>
                      </a:stretch>
                    </pic:blipFill>
                    <pic:spPr>
                      <a:xfrm>
                        <a:off x="0" y="0"/>
                        <a:ext cx="5697114" cy="2779757"/>
                      </a:xfrm>
                      <a:prstGeom prst="rect">
                        <a:avLst/>
                      </a:prstGeom>
                      <a:ln>
                        <a:solidFill>
                          <a:schemeClr val="accent1"/>
                        </a:solidFill>
                      </a:ln>
                    </pic:spPr>
                  </pic:pic>
                </a:graphicData>
              </a:graphic>
            </wp:inline>
          </w:drawing>
        </w:r>
      </w:ins>
    </w:p>
    <w:p w14:paraId="4CE282DE" w14:textId="2589F7E5" w:rsidR="00C34670" w:rsidRDefault="00352247" w:rsidP="00911166">
      <w:pPr>
        <w:pStyle w:val="styleImageCaption"/>
      </w:pPr>
      <w:r>
        <w:t xml:space="preserve">Figure </w:t>
      </w:r>
      <w:r>
        <w:fldChar w:fldCharType="begin"/>
      </w:r>
      <w:r>
        <w:instrText xml:space="preserve"> SEQ Figure \* ARABIC </w:instrText>
      </w:r>
      <w:r>
        <w:fldChar w:fldCharType="separate"/>
      </w:r>
      <w:r w:rsidR="003C2392">
        <w:rPr>
          <w:noProof/>
        </w:rPr>
        <w:t>32</w:t>
      </w:r>
      <w:r>
        <w:fldChar w:fldCharType="end"/>
      </w:r>
      <w:r w:rsidR="004C768A">
        <w:t>. Pattern Setting Screen</w:t>
      </w:r>
    </w:p>
    <w:p w14:paraId="6CA79995" w14:textId="3DBDE884" w:rsidR="006C1C1F" w:rsidRDefault="004E4E77" w:rsidP="00022289">
      <w:r w:rsidRPr="004E4E77">
        <w:t>This screen is used to create, edit, and manage heating programs (Patterns) — including time-based temperature control steps, damper (air valve) settings, and corresponding events. These patterns are applied during the operation of ovens or temperature test chambers.</w:t>
      </w:r>
    </w:p>
    <w:p w14:paraId="6DB8D6FF" w14:textId="03814DBE" w:rsidR="00553143" w:rsidRPr="00B37C50" w:rsidRDefault="00B37C50" w:rsidP="00820798">
      <w:pPr>
        <w:pStyle w:val="Heading4"/>
      </w:pPr>
      <w:r w:rsidRPr="00B37C50">
        <w:t>2.4.3.1 Overview Interface</w:t>
      </w:r>
    </w:p>
    <w:p w14:paraId="5E11902D" w14:textId="0814A757" w:rsidR="00B37C50" w:rsidRDefault="008C2227" w:rsidP="008C2227">
      <w:pPr>
        <w:pStyle w:val="LineListStyle"/>
      </w:pPr>
      <w:r>
        <w:t>Top Toolbar:</w:t>
      </w:r>
    </w:p>
    <w:p w14:paraId="1CE5D022" w14:textId="28CBD8B4" w:rsidR="005848DD" w:rsidRDefault="00593BFF" w:rsidP="00694C38">
      <w:pPr>
        <w:pStyle w:val="LineListStyle"/>
        <w:numPr>
          <w:ilvl w:val="0"/>
          <w:numId w:val="59"/>
        </w:numPr>
      </w:pPr>
      <w:r w:rsidRPr="00593BFF">
        <w:rPr>
          <w:b/>
          <w:bCs/>
        </w:rPr>
        <w:lastRenderedPageBreak/>
        <w:t>Import</w:t>
      </w:r>
      <w:r>
        <w:rPr>
          <w:b/>
          <w:bCs/>
        </w:rPr>
        <w:t>:</w:t>
      </w:r>
      <w:r>
        <w:t xml:space="preserve"> </w:t>
      </w:r>
      <w:r w:rsidR="00463E5C" w:rsidRPr="00463E5C">
        <w:t>Import a pattern from an external file.</w:t>
      </w:r>
    </w:p>
    <w:p w14:paraId="294DFBD3" w14:textId="2F453E32" w:rsidR="00503D67" w:rsidRDefault="001E09A7" w:rsidP="00694C38">
      <w:pPr>
        <w:pStyle w:val="LineListStyle"/>
        <w:numPr>
          <w:ilvl w:val="0"/>
          <w:numId w:val="59"/>
        </w:numPr>
      </w:pPr>
      <w:r w:rsidRPr="001E09A7">
        <w:rPr>
          <w:b/>
          <w:bCs/>
        </w:rPr>
        <w:t>Export</w:t>
      </w:r>
      <w:r>
        <w:rPr>
          <w:b/>
          <w:bCs/>
        </w:rPr>
        <w:t>:</w:t>
      </w:r>
      <w:r w:rsidR="00637064">
        <w:rPr>
          <w:b/>
          <w:bCs/>
        </w:rPr>
        <w:t xml:space="preserve"> </w:t>
      </w:r>
      <w:r w:rsidR="00637064" w:rsidRPr="00637064">
        <w:t>Export the selected pattern to a file.</w:t>
      </w:r>
    </w:p>
    <w:p w14:paraId="7197A055" w14:textId="6564547A" w:rsidR="00C0423F" w:rsidRPr="002019EA" w:rsidRDefault="002019EA" w:rsidP="00694C38">
      <w:pPr>
        <w:pStyle w:val="LineListStyle"/>
        <w:numPr>
          <w:ilvl w:val="0"/>
          <w:numId w:val="59"/>
        </w:numPr>
      </w:pPr>
      <w:r w:rsidRPr="002019EA">
        <w:rPr>
          <w:b/>
          <w:bCs/>
        </w:rPr>
        <w:t>Delete</w:t>
      </w:r>
      <w:r>
        <w:rPr>
          <w:b/>
          <w:bCs/>
        </w:rPr>
        <w:t xml:space="preserve">: </w:t>
      </w:r>
      <w:r w:rsidRPr="002019EA">
        <w:t>Delete the selected pattern.</w:t>
      </w:r>
    </w:p>
    <w:p w14:paraId="73A4A619" w14:textId="0C24A337" w:rsidR="002019EA" w:rsidRPr="002019EA" w:rsidRDefault="002019EA" w:rsidP="00694C38">
      <w:pPr>
        <w:pStyle w:val="LineListStyle"/>
        <w:numPr>
          <w:ilvl w:val="0"/>
          <w:numId w:val="59"/>
        </w:numPr>
      </w:pPr>
      <w:r>
        <w:rPr>
          <w:b/>
          <w:bCs/>
        </w:rPr>
        <w:t xml:space="preserve">Edit: </w:t>
      </w:r>
      <w:r w:rsidRPr="002019EA">
        <w:t>Open the selected pattern in edit mode.</w:t>
      </w:r>
    </w:p>
    <w:p w14:paraId="6CE2239B" w14:textId="3251A85A" w:rsidR="002019EA" w:rsidRDefault="002019EA" w:rsidP="00694C38">
      <w:pPr>
        <w:pStyle w:val="LineListStyle"/>
        <w:numPr>
          <w:ilvl w:val="0"/>
          <w:numId w:val="59"/>
        </w:numPr>
      </w:pPr>
      <w:r w:rsidRPr="00C72288">
        <w:rPr>
          <w:b/>
          <w:bCs/>
        </w:rPr>
        <w:t>Add</w:t>
      </w:r>
      <w:r>
        <w:t xml:space="preserve">: </w:t>
      </w:r>
      <w:r w:rsidRPr="002019EA">
        <w:t>Add a new pattern.</w:t>
      </w:r>
    </w:p>
    <w:p w14:paraId="15657BD4" w14:textId="759BCA7C" w:rsidR="009D2DFC" w:rsidRDefault="00D03B3C" w:rsidP="009D2DFC">
      <w:pPr>
        <w:pStyle w:val="LineListStyle"/>
        <w:keepNext/>
        <w:numPr>
          <w:ilvl w:val="0"/>
          <w:numId w:val="0"/>
        </w:numPr>
        <w:ind w:left="720"/>
        <w:jc w:val="center"/>
      </w:pPr>
      <w:del w:id="83" w:author="Quang Nguyen" w:date="2025-07-21T10:53:00Z" w16du:dateUtc="2025-07-21T03:53:00Z">
        <w:r w:rsidRPr="00D03B3C" w:rsidDel="00E1146D">
          <w:rPr>
            <w:noProof/>
          </w:rPr>
          <w:drawing>
            <wp:inline distT="0" distB="0" distL="0" distR="0" wp14:anchorId="1F58E0E4" wp14:editId="1588FB4D">
              <wp:extent cx="3791479" cy="428685"/>
              <wp:effectExtent l="19050" t="19050" r="0" b="9525"/>
              <wp:docPr id="166108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82604" name=""/>
                      <pic:cNvPicPr/>
                    </pic:nvPicPr>
                    <pic:blipFill>
                      <a:blip r:embed="rId70"/>
                      <a:stretch>
                        <a:fillRect/>
                      </a:stretch>
                    </pic:blipFill>
                    <pic:spPr>
                      <a:xfrm>
                        <a:off x="0" y="0"/>
                        <a:ext cx="3791479" cy="428685"/>
                      </a:xfrm>
                      <a:prstGeom prst="rect">
                        <a:avLst/>
                      </a:prstGeom>
                      <a:ln>
                        <a:solidFill>
                          <a:schemeClr val="accent1"/>
                        </a:solidFill>
                      </a:ln>
                    </pic:spPr>
                  </pic:pic>
                </a:graphicData>
              </a:graphic>
            </wp:inline>
          </w:drawing>
        </w:r>
      </w:del>
      <w:ins w:id="84" w:author="Quang Nguyen" w:date="2025-07-21T10:53:00Z" w16du:dateUtc="2025-07-21T03:53:00Z">
        <w:r w:rsidR="00E1146D" w:rsidRPr="00E1146D">
          <w:rPr>
            <w:noProof/>
          </w:rPr>
          <w:t xml:space="preserve"> </w:t>
        </w:r>
        <w:r w:rsidR="00E1146D" w:rsidRPr="00E1146D">
          <w:rPr>
            <w:noProof/>
          </w:rPr>
          <w:drawing>
            <wp:inline distT="0" distB="0" distL="0" distR="0" wp14:anchorId="604E765A" wp14:editId="5B6FB504">
              <wp:extent cx="3962953" cy="438211"/>
              <wp:effectExtent l="19050" t="19050" r="0" b="0"/>
              <wp:docPr id="49576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60380" name=""/>
                      <pic:cNvPicPr/>
                    </pic:nvPicPr>
                    <pic:blipFill>
                      <a:blip r:embed="rId71"/>
                      <a:stretch>
                        <a:fillRect/>
                      </a:stretch>
                    </pic:blipFill>
                    <pic:spPr>
                      <a:xfrm>
                        <a:off x="0" y="0"/>
                        <a:ext cx="3962953" cy="438211"/>
                      </a:xfrm>
                      <a:prstGeom prst="rect">
                        <a:avLst/>
                      </a:prstGeom>
                      <a:ln>
                        <a:solidFill>
                          <a:schemeClr val="accent1"/>
                        </a:solidFill>
                      </a:ln>
                    </pic:spPr>
                  </pic:pic>
                </a:graphicData>
              </a:graphic>
            </wp:inline>
          </w:drawing>
        </w:r>
      </w:ins>
    </w:p>
    <w:p w14:paraId="7E4E88AA" w14:textId="726B4F9E" w:rsidR="00AE5CAB" w:rsidRDefault="009D2DFC" w:rsidP="00911166">
      <w:pPr>
        <w:pStyle w:val="styleImageCaption"/>
      </w:pPr>
      <w:r>
        <w:t xml:space="preserve">Figure </w:t>
      </w:r>
      <w:r>
        <w:fldChar w:fldCharType="begin"/>
      </w:r>
      <w:r>
        <w:instrText xml:space="preserve"> SEQ Figure \* ARABIC </w:instrText>
      </w:r>
      <w:r>
        <w:fldChar w:fldCharType="separate"/>
      </w:r>
      <w:r w:rsidR="003C2392">
        <w:rPr>
          <w:noProof/>
        </w:rPr>
        <w:t>33</w:t>
      </w:r>
      <w:r>
        <w:fldChar w:fldCharType="end"/>
      </w:r>
      <w:r w:rsidR="00B13D1E">
        <w:t xml:space="preserve">. </w:t>
      </w:r>
      <w:r w:rsidR="0079623F">
        <w:t>Pattern</w:t>
      </w:r>
      <w:r w:rsidR="00B95F46">
        <w:t xml:space="preserve"> Screen</w:t>
      </w:r>
      <w:r w:rsidR="00B95F46">
        <w:t>’</w:t>
      </w:r>
      <w:r w:rsidR="00B95F46">
        <w:t xml:space="preserve">s </w:t>
      </w:r>
      <w:r w:rsidR="00B13D1E">
        <w:t>Top Toolbar</w:t>
      </w:r>
    </w:p>
    <w:p w14:paraId="17167EBC" w14:textId="6846134B" w:rsidR="004E0289" w:rsidRPr="00AD4BC7" w:rsidRDefault="005B5C3A" w:rsidP="005B5C3A">
      <w:pPr>
        <w:pStyle w:val="LineListStyle"/>
        <w:rPr>
          <w:i/>
          <w:iCs/>
        </w:rPr>
      </w:pPr>
      <w:r>
        <w:t>Pattern</w:t>
      </w:r>
      <w:r w:rsidR="00E40DFE">
        <w:t xml:space="preserve"> List</w:t>
      </w:r>
      <w:r w:rsidRPr="005B5C3A">
        <w:t xml:space="preserve"> (Left Panel)</w:t>
      </w:r>
      <w:r w:rsidR="00AD4BC7">
        <w:t xml:space="preserve"> </w:t>
      </w:r>
      <w:r w:rsidR="00FE0072">
        <w:t xml:space="preserve">that </w:t>
      </w:r>
      <w:r w:rsidR="00AD4BC7">
        <w:t>d</w:t>
      </w:r>
      <w:r w:rsidR="00AD4BC7" w:rsidRPr="00AD4BC7">
        <w:t>isplays a list of existing patterns</w:t>
      </w:r>
      <w:r w:rsidR="00FE0072">
        <w:t xml:space="preserve"> has field descriptions below:</w:t>
      </w:r>
    </w:p>
    <w:p w14:paraId="3E1801AB" w14:textId="224D7469" w:rsidR="00AD4BC7" w:rsidRDefault="00FE0072" w:rsidP="00FE0072">
      <w:pPr>
        <w:pStyle w:val="LineListStyle"/>
        <w:numPr>
          <w:ilvl w:val="0"/>
          <w:numId w:val="60"/>
        </w:numPr>
      </w:pPr>
      <w:r w:rsidRPr="00FE0072">
        <w:t>Pattern No.</w:t>
      </w:r>
      <w:r>
        <w:t xml:space="preserve">: </w:t>
      </w:r>
      <w:r w:rsidRPr="00FE0072">
        <w:t>Pattern number.</w:t>
      </w:r>
    </w:p>
    <w:p w14:paraId="5B019769" w14:textId="3035AD89" w:rsidR="00FE0072" w:rsidRDefault="00FE0072" w:rsidP="00FE0072">
      <w:pPr>
        <w:pStyle w:val="LineListStyle"/>
        <w:numPr>
          <w:ilvl w:val="0"/>
          <w:numId w:val="60"/>
        </w:numPr>
      </w:pPr>
      <w:r w:rsidRPr="00FE0072">
        <w:t>Recipe Name</w:t>
      </w:r>
      <w:r>
        <w:t xml:space="preserve">: </w:t>
      </w:r>
      <w:r w:rsidRPr="00FE0072">
        <w:t>Name of the process recipe.</w:t>
      </w:r>
    </w:p>
    <w:p w14:paraId="76D917BD" w14:textId="4E99190C" w:rsidR="00FE0072" w:rsidRDefault="00FE0072" w:rsidP="00FE0072">
      <w:pPr>
        <w:pStyle w:val="LineListStyle"/>
        <w:numPr>
          <w:ilvl w:val="0"/>
          <w:numId w:val="60"/>
        </w:numPr>
      </w:pPr>
      <w:r w:rsidRPr="00FE0072">
        <w:t>Temp.</w:t>
      </w:r>
      <w:r>
        <w:t xml:space="preserve">: </w:t>
      </w:r>
      <w:r w:rsidRPr="00FE0072">
        <w:t>Highest temperature within the pattern.</w:t>
      </w:r>
    </w:p>
    <w:p w14:paraId="021BB50A" w14:textId="6DC3B17A" w:rsidR="00FE0072" w:rsidRDefault="00FE0072" w:rsidP="00FE0072">
      <w:pPr>
        <w:pStyle w:val="LineListStyle"/>
        <w:numPr>
          <w:ilvl w:val="0"/>
          <w:numId w:val="60"/>
        </w:numPr>
      </w:pPr>
      <w:r w:rsidRPr="00FE0072">
        <w:t>Time</w:t>
      </w:r>
      <w:r>
        <w:t xml:space="preserve">: </w:t>
      </w:r>
      <w:r w:rsidRPr="00FE0072">
        <w:t>Total run time of the pattern.</w:t>
      </w:r>
    </w:p>
    <w:p w14:paraId="54241909" w14:textId="3856047D" w:rsidR="005B21C6" w:rsidRDefault="005B21C6" w:rsidP="005B21C6">
      <w:pPr>
        <w:pStyle w:val="LineListStyle"/>
        <w:keepNext/>
        <w:numPr>
          <w:ilvl w:val="0"/>
          <w:numId w:val="0"/>
        </w:numPr>
        <w:ind w:left="720"/>
        <w:jc w:val="center"/>
      </w:pPr>
      <w:del w:id="85" w:author="Quang Nguyen" w:date="2025-07-21T10:54:00Z" w16du:dateUtc="2025-07-21T03:54:00Z">
        <w:r w:rsidRPr="005B21C6" w:rsidDel="00E0499D">
          <w:rPr>
            <w:noProof/>
          </w:rPr>
          <w:drawing>
            <wp:inline distT="0" distB="0" distL="0" distR="0" wp14:anchorId="1E0B6A43" wp14:editId="3F8F523B">
              <wp:extent cx="3734321" cy="3134162"/>
              <wp:effectExtent l="19050" t="19050" r="0" b="9525"/>
              <wp:docPr id="180638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88623" name=""/>
                      <pic:cNvPicPr/>
                    </pic:nvPicPr>
                    <pic:blipFill>
                      <a:blip r:embed="rId72"/>
                      <a:stretch>
                        <a:fillRect/>
                      </a:stretch>
                    </pic:blipFill>
                    <pic:spPr>
                      <a:xfrm>
                        <a:off x="0" y="0"/>
                        <a:ext cx="3734321" cy="3134162"/>
                      </a:xfrm>
                      <a:prstGeom prst="rect">
                        <a:avLst/>
                      </a:prstGeom>
                      <a:ln>
                        <a:solidFill>
                          <a:schemeClr val="accent1"/>
                        </a:solidFill>
                      </a:ln>
                    </pic:spPr>
                  </pic:pic>
                </a:graphicData>
              </a:graphic>
            </wp:inline>
          </w:drawing>
        </w:r>
      </w:del>
      <w:ins w:id="86" w:author="Quang Nguyen" w:date="2025-07-21T10:54:00Z" w16du:dateUtc="2025-07-21T03:54:00Z">
        <w:r w:rsidR="00E0499D" w:rsidRPr="00E0499D">
          <w:rPr>
            <w:noProof/>
          </w:rPr>
          <w:t xml:space="preserve"> </w:t>
        </w:r>
      </w:ins>
      <w:ins w:id="87" w:author="Quang Nguyen" w:date="2025-07-21T11:07:00Z" w16du:dateUtc="2025-07-21T04:07:00Z">
        <w:r w:rsidR="009D3E25" w:rsidRPr="009D3E25">
          <w:rPr>
            <w:noProof/>
          </w:rPr>
          <w:drawing>
            <wp:inline distT="0" distB="0" distL="0" distR="0" wp14:anchorId="56F6F94A" wp14:editId="6027815F">
              <wp:extent cx="3943900" cy="2305372"/>
              <wp:effectExtent l="19050" t="19050" r="0" b="0"/>
              <wp:docPr id="63084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46015" name=""/>
                      <pic:cNvPicPr/>
                    </pic:nvPicPr>
                    <pic:blipFill>
                      <a:blip r:embed="rId73"/>
                      <a:stretch>
                        <a:fillRect/>
                      </a:stretch>
                    </pic:blipFill>
                    <pic:spPr>
                      <a:xfrm>
                        <a:off x="0" y="0"/>
                        <a:ext cx="3943900" cy="2305372"/>
                      </a:xfrm>
                      <a:prstGeom prst="rect">
                        <a:avLst/>
                      </a:prstGeom>
                      <a:ln>
                        <a:solidFill>
                          <a:schemeClr val="accent1"/>
                        </a:solidFill>
                      </a:ln>
                    </pic:spPr>
                  </pic:pic>
                </a:graphicData>
              </a:graphic>
            </wp:inline>
          </w:drawing>
        </w:r>
      </w:ins>
    </w:p>
    <w:p w14:paraId="1E4C33D8" w14:textId="4ABF4864" w:rsidR="005A6238" w:rsidRDefault="005B21C6" w:rsidP="00911166">
      <w:pPr>
        <w:pStyle w:val="styleImageCaption"/>
      </w:pPr>
      <w:r>
        <w:t xml:space="preserve">Figure </w:t>
      </w:r>
      <w:r>
        <w:fldChar w:fldCharType="begin"/>
      </w:r>
      <w:r>
        <w:instrText xml:space="preserve"> SEQ Figure \* ARABIC </w:instrText>
      </w:r>
      <w:r>
        <w:fldChar w:fldCharType="separate"/>
      </w:r>
      <w:r w:rsidR="003C2392">
        <w:rPr>
          <w:noProof/>
        </w:rPr>
        <w:t>34</w:t>
      </w:r>
      <w:r>
        <w:fldChar w:fldCharType="end"/>
      </w:r>
      <w:r>
        <w:t>. Pattern List</w:t>
      </w:r>
      <w:r w:rsidR="00D93ED8">
        <w:t xml:space="preserve"> </w:t>
      </w:r>
      <w:r w:rsidR="00870CE8">
        <w:t>their Recipes</w:t>
      </w:r>
    </w:p>
    <w:p w14:paraId="5BFAC946" w14:textId="451B3A90" w:rsidR="0053351E" w:rsidRDefault="00F60F6B" w:rsidP="00193E20">
      <w:pPr>
        <w:pStyle w:val="LineListStyle"/>
      </w:pPr>
      <w:r w:rsidRPr="00F60F6B">
        <w:t>Chart and Timeline (Center Panel)</w:t>
      </w:r>
      <w:r w:rsidR="0053351E">
        <w:t>:</w:t>
      </w:r>
    </w:p>
    <w:p w14:paraId="40C07029" w14:textId="02495562" w:rsidR="00193E20" w:rsidRDefault="00193E20" w:rsidP="00193E20">
      <w:pPr>
        <w:pStyle w:val="LineListStyle"/>
        <w:numPr>
          <w:ilvl w:val="0"/>
          <w:numId w:val="61"/>
        </w:numPr>
        <w:rPr>
          <w:sz w:val="24"/>
        </w:rPr>
      </w:pPr>
      <w:r w:rsidRPr="00193E20">
        <w:rPr>
          <w:rStyle w:val="Strong"/>
          <w:b w:val="0"/>
          <w:bCs w:val="0"/>
        </w:rPr>
        <w:t>Chart</w:t>
      </w:r>
      <w:r>
        <w:t>: Displays the temperature curve over time.</w:t>
      </w:r>
    </w:p>
    <w:p w14:paraId="319BA48B" w14:textId="0D24BFA6" w:rsidR="00193E20" w:rsidRDefault="00193E20" w:rsidP="00193E20">
      <w:pPr>
        <w:pStyle w:val="LineListStyle"/>
        <w:numPr>
          <w:ilvl w:val="0"/>
          <w:numId w:val="61"/>
        </w:numPr>
      </w:pPr>
      <w:r w:rsidRPr="00193E20">
        <w:rPr>
          <w:rStyle w:val="Strong"/>
          <w:b w:val="0"/>
          <w:bCs w:val="0"/>
        </w:rPr>
        <w:t>Timeline</w:t>
      </w:r>
      <w:r>
        <w:t xml:space="preserve">: Lists the </w:t>
      </w:r>
      <w:r w:rsidRPr="00193E20">
        <w:rPr>
          <w:rStyle w:val="Strong"/>
          <w:b w:val="0"/>
          <w:bCs w:val="0"/>
        </w:rPr>
        <w:t>segments</w:t>
      </w:r>
      <w:r>
        <w:t xml:space="preserve"> and </w:t>
      </w:r>
      <w:r w:rsidRPr="00193E20">
        <w:rPr>
          <w:rStyle w:val="Strong"/>
          <w:b w:val="0"/>
          <w:bCs w:val="0"/>
        </w:rPr>
        <w:t>events</w:t>
      </w:r>
      <w:r>
        <w:t xml:space="preserve"> in chronological order.</w:t>
      </w:r>
    </w:p>
    <w:p w14:paraId="64EDFD9B" w14:textId="27491E4F" w:rsidR="001D3389" w:rsidRDefault="00E71734" w:rsidP="00F26B8C">
      <w:pPr>
        <w:pStyle w:val="LineListStyle"/>
        <w:keepNext/>
        <w:numPr>
          <w:ilvl w:val="0"/>
          <w:numId w:val="0"/>
        </w:numPr>
        <w:jc w:val="center"/>
      </w:pPr>
      <w:del w:id="88" w:author="Quang Nguyen" w:date="2025-07-21T11:07:00Z" w16du:dateUtc="2025-07-21T04:07:00Z">
        <w:r w:rsidRPr="00E71734" w:rsidDel="004F254E">
          <w:rPr>
            <w:noProof/>
          </w:rPr>
          <w:lastRenderedPageBreak/>
          <w:drawing>
            <wp:inline distT="0" distB="0" distL="0" distR="0" wp14:anchorId="747CF940" wp14:editId="1D145547">
              <wp:extent cx="4466788" cy="2650083"/>
              <wp:effectExtent l="19050" t="19050" r="0" b="0"/>
              <wp:docPr id="38528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82773" name=""/>
                      <pic:cNvPicPr/>
                    </pic:nvPicPr>
                    <pic:blipFill>
                      <a:blip r:embed="rId74"/>
                      <a:stretch>
                        <a:fillRect/>
                      </a:stretch>
                    </pic:blipFill>
                    <pic:spPr>
                      <a:xfrm>
                        <a:off x="0" y="0"/>
                        <a:ext cx="4481263" cy="2658671"/>
                      </a:xfrm>
                      <a:prstGeom prst="rect">
                        <a:avLst/>
                      </a:prstGeom>
                      <a:ln w="12700">
                        <a:solidFill>
                          <a:schemeClr val="accent1"/>
                        </a:solidFill>
                      </a:ln>
                    </pic:spPr>
                  </pic:pic>
                </a:graphicData>
              </a:graphic>
            </wp:inline>
          </w:drawing>
        </w:r>
      </w:del>
      <w:ins w:id="89" w:author="Quang Nguyen" w:date="2025-07-21T11:07:00Z" w16du:dateUtc="2025-07-21T04:07:00Z">
        <w:r w:rsidR="004F254E" w:rsidRPr="004F254E">
          <w:rPr>
            <w:noProof/>
          </w:rPr>
          <w:drawing>
            <wp:inline distT="0" distB="0" distL="0" distR="0" wp14:anchorId="73ACF961" wp14:editId="0CBE1862">
              <wp:extent cx="5257800" cy="2578221"/>
              <wp:effectExtent l="19050" t="19050" r="0" b="0"/>
              <wp:docPr id="74396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68329" name=""/>
                      <pic:cNvPicPr/>
                    </pic:nvPicPr>
                    <pic:blipFill>
                      <a:blip r:embed="rId75"/>
                      <a:stretch>
                        <a:fillRect/>
                      </a:stretch>
                    </pic:blipFill>
                    <pic:spPr>
                      <a:xfrm>
                        <a:off x="0" y="0"/>
                        <a:ext cx="5260058" cy="2579328"/>
                      </a:xfrm>
                      <a:prstGeom prst="rect">
                        <a:avLst/>
                      </a:prstGeom>
                      <a:ln>
                        <a:solidFill>
                          <a:schemeClr val="accent1"/>
                        </a:solidFill>
                      </a:ln>
                    </pic:spPr>
                  </pic:pic>
                </a:graphicData>
              </a:graphic>
            </wp:inline>
          </w:drawing>
        </w:r>
      </w:ins>
    </w:p>
    <w:p w14:paraId="3634DD2B" w14:textId="1FABD901" w:rsidR="00193E20" w:rsidDel="00874B8A" w:rsidRDefault="001D3389" w:rsidP="00911166">
      <w:pPr>
        <w:pStyle w:val="styleImageCaption"/>
        <w:rPr>
          <w:del w:id="90" w:author="Quang Nguyen" w:date="2025-07-21T11:07:00Z" w16du:dateUtc="2025-07-21T04:07:00Z"/>
        </w:rPr>
      </w:pPr>
      <w:r>
        <w:t xml:space="preserve">Figure </w:t>
      </w:r>
      <w:r>
        <w:rPr>
          <w:b w:val="0"/>
          <w:bCs w:val="0"/>
          <w:i w:val="0"/>
          <w:iCs w:val="0"/>
        </w:rPr>
        <w:fldChar w:fldCharType="begin"/>
      </w:r>
      <w:r>
        <w:instrText xml:space="preserve"> SEQ Figure \* ARABIC </w:instrText>
      </w:r>
      <w:r>
        <w:rPr>
          <w:b w:val="0"/>
          <w:bCs w:val="0"/>
          <w:i w:val="0"/>
          <w:iCs w:val="0"/>
        </w:rPr>
        <w:fldChar w:fldCharType="separate"/>
      </w:r>
      <w:r w:rsidR="003C2392">
        <w:rPr>
          <w:noProof/>
        </w:rPr>
        <w:t>35</w:t>
      </w:r>
      <w:r>
        <w:rPr>
          <w:b w:val="0"/>
          <w:bCs w:val="0"/>
          <w:i w:val="0"/>
          <w:iCs w:val="0"/>
        </w:rPr>
        <w:fldChar w:fldCharType="end"/>
      </w:r>
      <w:r>
        <w:t>.</w:t>
      </w:r>
      <w:r w:rsidR="00FD7DB9">
        <w:t xml:space="preserve"> Segment</w:t>
      </w:r>
      <w:r w:rsidR="00FD7DB9">
        <w:t>’</w:t>
      </w:r>
      <w:r w:rsidR="00FD7DB9">
        <w:t>s</w:t>
      </w:r>
      <w:r>
        <w:t xml:space="preserve"> </w:t>
      </w:r>
      <w:r w:rsidRPr="00F60F6B">
        <w:t>Chart and Timeline</w:t>
      </w:r>
    </w:p>
    <w:p w14:paraId="13A1148A" w14:textId="77777777" w:rsidR="00137AA2" w:rsidRDefault="00137AA2">
      <w:pPr>
        <w:pStyle w:val="styleImageCaption"/>
        <w:rPr>
          <w:rFonts w:ascii="Malgun Gothic" w:eastAsia="Malgun Gothic" w:hAnsi="Malgun Gothic"/>
        </w:rPr>
        <w:pPrChange w:id="91" w:author="Quang Nguyen" w:date="2025-07-21T11:07:00Z" w16du:dateUtc="2025-07-21T04:07:00Z">
          <w:pPr>
            <w:widowControl/>
            <w:wordWrap/>
            <w:autoSpaceDE/>
            <w:autoSpaceDN/>
            <w:jc w:val="left"/>
          </w:pPr>
        </w:pPrChange>
      </w:pPr>
      <w:del w:id="92" w:author="Quang Nguyen" w:date="2025-07-21T11:07:00Z" w16du:dateUtc="2025-07-21T04:07:00Z">
        <w:r w:rsidDel="00252880">
          <w:br w:type="page"/>
        </w:r>
      </w:del>
    </w:p>
    <w:p w14:paraId="347CD736" w14:textId="04462FB6" w:rsidR="004534CE" w:rsidRDefault="00DB5148">
      <w:pPr>
        <w:pStyle w:val="Heading4"/>
        <w:spacing w:before="120"/>
        <w:rPr>
          <w:rFonts w:ascii="Calibri" w:hAnsi="Calibri" w:cs="Calibri"/>
        </w:rPr>
        <w:pPrChange w:id="93" w:author="Quang Nguyen" w:date="2025-07-21T11:07:00Z" w16du:dateUtc="2025-07-21T04:07:00Z">
          <w:pPr>
            <w:pStyle w:val="Heading4"/>
          </w:pPr>
        </w:pPrChange>
      </w:pPr>
      <w:r>
        <w:t xml:space="preserve">2.4.3.2 </w:t>
      </w:r>
      <w:r w:rsidR="00704837">
        <w:t xml:space="preserve">Configuration </w:t>
      </w:r>
      <w:r w:rsidR="00704837" w:rsidRPr="002B10AB">
        <w:rPr>
          <w:rPrChange w:id="94" w:author="Quang Nguyen" w:date="2025-07-21T10:54:00Z" w16du:dateUtc="2025-07-21T03:54:00Z">
            <w:rPr>
              <w:rFonts w:ascii="Calibri" w:hAnsi="Calibri" w:cs="Calibri"/>
            </w:rPr>
          </w:rPrChange>
        </w:rPr>
        <w:t>Area</w:t>
      </w:r>
    </w:p>
    <w:p w14:paraId="672B0F37" w14:textId="70F1B6FB" w:rsidR="0038076A" w:rsidRDefault="00D57EE2" w:rsidP="0038076A">
      <w:pPr>
        <w:keepNext/>
        <w:jc w:val="center"/>
      </w:pPr>
      <w:del w:id="95" w:author="Quang Nguyen" w:date="2025-07-21T11:08:00Z" w16du:dateUtc="2025-07-21T04:08:00Z">
        <w:r w:rsidRPr="00D57EE2" w:rsidDel="00923FF8">
          <w:rPr>
            <w:noProof/>
          </w:rPr>
          <w:drawing>
            <wp:inline distT="0" distB="0" distL="0" distR="0" wp14:anchorId="296B19E1" wp14:editId="111360BA">
              <wp:extent cx="2229145" cy="3158836"/>
              <wp:effectExtent l="0" t="0" r="0" b="0"/>
              <wp:docPr id="85171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11206" name=""/>
                      <pic:cNvPicPr/>
                    </pic:nvPicPr>
                    <pic:blipFill>
                      <a:blip r:embed="rId76"/>
                      <a:stretch>
                        <a:fillRect/>
                      </a:stretch>
                    </pic:blipFill>
                    <pic:spPr>
                      <a:xfrm>
                        <a:off x="0" y="0"/>
                        <a:ext cx="2242326" cy="3177514"/>
                      </a:xfrm>
                      <a:prstGeom prst="rect">
                        <a:avLst/>
                      </a:prstGeom>
                    </pic:spPr>
                  </pic:pic>
                </a:graphicData>
              </a:graphic>
            </wp:inline>
          </w:drawing>
        </w:r>
      </w:del>
      <w:ins w:id="96" w:author="Quang Nguyen" w:date="2025-07-21T11:08:00Z" w16du:dateUtc="2025-07-21T04:08:00Z">
        <w:r w:rsidR="00923FF8" w:rsidRPr="00923FF8">
          <w:rPr>
            <w:noProof/>
          </w:rPr>
          <w:t xml:space="preserve"> </w:t>
        </w:r>
        <w:r w:rsidR="00923FF8" w:rsidRPr="00923FF8">
          <w:rPr>
            <w:noProof/>
          </w:rPr>
          <w:drawing>
            <wp:inline distT="0" distB="0" distL="0" distR="0" wp14:anchorId="4B64361C" wp14:editId="68509275">
              <wp:extent cx="2795437" cy="3962400"/>
              <wp:effectExtent l="19050" t="19050" r="5080" b="0"/>
              <wp:docPr id="59104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2392" name=""/>
                      <pic:cNvPicPr/>
                    </pic:nvPicPr>
                    <pic:blipFill>
                      <a:blip r:embed="rId77"/>
                      <a:stretch>
                        <a:fillRect/>
                      </a:stretch>
                    </pic:blipFill>
                    <pic:spPr>
                      <a:xfrm>
                        <a:off x="0" y="0"/>
                        <a:ext cx="2800185" cy="3969130"/>
                      </a:xfrm>
                      <a:prstGeom prst="rect">
                        <a:avLst/>
                      </a:prstGeom>
                      <a:ln>
                        <a:solidFill>
                          <a:schemeClr val="accent1"/>
                        </a:solidFill>
                      </a:ln>
                    </pic:spPr>
                  </pic:pic>
                </a:graphicData>
              </a:graphic>
            </wp:inline>
          </w:drawing>
        </w:r>
      </w:ins>
    </w:p>
    <w:p w14:paraId="6782A763" w14:textId="640BB157" w:rsidR="00D57EE2" w:rsidRPr="0038076A" w:rsidRDefault="0038076A" w:rsidP="00911166">
      <w:pPr>
        <w:pStyle w:val="styleImageCaption"/>
        <w:rPr>
          <w:rFonts w:ascii="Cambria" w:hAnsi="Cambria"/>
        </w:rPr>
      </w:pPr>
      <w:r>
        <w:t xml:space="preserve">Figure </w:t>
      </w:r>
      <w:r>
        <w:fldChar w:fldCharType="begin"/>
      </w:r>
      <w:r>
        <w:instrText xml:space="preserve"> SEQ Figure \* ARABIC </w:instrText>
      </w:r>
      <w:r>
        <w:fldChar w:fldCharType="separate"/>
      </w:r>
      <w:r w:rsidR="003C2392">
        <w:rPr>
          <w:noProof/>
        </w:rPr>
        <w:t>36</w:t>
      </w:r>
      <w:r>
        <w:fldChar w:fldCharType="end"/>
      </w:r>
      <w:r>
        <w:t xml:space="preserve">. Pattern Configuration </w:t>
      </w:r>
      <w:r w:rsidRPr="0038076A">
        <w:t>Area</w:t>
      </w:r>
    </w:p>
    <w:p w14:paraId="29D48E5B" w14:textId="6AD863E5" w:rsidR="00380932" w:rsidRDefault="00380932" w:rsidP="00380932">
      <w:pPr>
        <w:pStyle w:val="LineListStyle"/>
      </w:pPr>
      <w:r>
        <w:t>Pattern Information</w:t>
      </w:r>
      <w:r w:rsidR="00D57EE2">
        <w:t xml:space="preserve"> Fields</w:t>
      </w:r>
      <w:r w:rsidR="00970330">
        <w:t>:</w:t>
      </w:r>
    </w:p>
    <w:p w14:paraId="02A2BB21" w14:textId="69ABB46D" w:rsidR="00970330" w:rsidRDefault="00667FE5" w:rsidP="00C741BB">
      <w:pPr>
        <w:pStyle w:val="LineListStyle"/>
        <w:numPr>
          <w:ilvl w:val="0"/>
          <w:numId w:val="62"/>
        </w:numPr>
      </w:pPr>
      <w:r w:rsidRPr="00667FE5">
        <w:t>Recipe Name</w:t>
      </w:r>
      <w:r>
        <w:t xml:space="preserve">: </w:t>
      </w:r>
      <w:r w:rsidRPr="00667FE5">
        <w:t>Name of the process recipe.</w:t>
      </w:r>
    </w:p>
    <w:p w14:paraId="6FE383FD" w14:textId="47FAE6DA" w:rsidR="00667FE5" w:rsidRDefault="00667FE5" w:rsidP="00C741BB">
      <w:pPr>
        <w:pStyle w:val="LineListStyle"/>
        <w:numPr>
          <w:ilvl w:val="0"/>
          <w:numId w:val="62"/>
        </w:numPr>
      </w:pPr>
      <w:r w:rsidRPr="00667FE5">
        <w:t>Temp. (°C)</w:t>
      </w:r>
      <w:r>
        <w:t xml:space="preserve">: </w:t>
      </w:r>
      <w:r w:rsidRPr="00667FE5">
        <w:t>Highest temperature (for reference – not a setpoint).</w:t>
      </w:r>
    </w:p>
    <w:p w14:paraId="6798C646" w14:textId="5477C570" w:rsidR="00667FE5" w:rsidRDefault="00667FE5" w:rsidP="00C741BB">
      <w:pPr>
        <w:pStyle w:val="LineListStyle"/>
        <w:numPr>
          <w:ilvl w:val="0"/>
          <w:numId w:val="62"/>
        </w:numPr>
      </w:pPr>
      <w:r w:rsidRPr="00667FE5">
        <w:t>Time (Min.)</w:t>
      </w:r>
      <w:r>
        <w:t xml:space="preserve">: </w:t>
      </w:r>
      <w:r w:rsidRPr="00667FE5">
        <w:t>Total duration of the pattern.</w:t>
      </w:r>
    </w:p>
    <w:p w14:paraId="58482907" w14:textId="7E6FF67B" w:rsidR="00667FE5" w:rsidRDefault="00667FE5" w:rsidP="00C741BB">
      <w:pPr>
        <w:pStyle w:val="LineListStyle"/>
        <w:numPr>
          <w:ilvl w:val="0"/>
          <w:numId w:val="62"/>
        </w:numPr>
      </w:pPr>
      <w:r w:rsidRPr="00667FE5">
        <w:t>Pattern</w:t>
      </w:r>
      <w:r>
        <w:t xml:space="preserve">: </w:t>
      </w:r>
      <w:r w:rsidRPr="00667FE5">
        <w:t xml:space="preserve">Pattern </w:t>
      </w:r>
      <w:r>
        <w:t>No</w:t>
      </w:r>
      <w:r w:rsidRPr="00667FE5">
        <w:t>.</w:t>
      </w:r>
    </w:p>
    <w:p w14:paraId="0E3E9D78" w14:textId="4662FCFF" w:rsidR="00667FE5" w:rsidRDefault="00667FE5" w:rsidP="00C741BB">
      <w:pPr>
        <w:pStyle w:val="LineListStyle"/>
        <w:numPr>
          <w:ilvl w:val="0"/>
          <w:numId w:val="62"/>
        </w:numPr>
      </w:pPr>
      <w:r w:rsidRPr="00667FE5">
        <w:t>STC</w:t>
      </w:r>
      <w:r w:rsidR="00F270E3">
        <w:t xml:space="preserve">: </w:t>
      </w:r>
      <w:r w:rsidR="00D71BC6">
        <w:t>Start Code</w:t>
      </w:r>
    </w:p>
    <w:p w14:paraId="478F51D1" w14:textId="30F2E779" w:rsidR="00F270E3" w:rsidRDefault="00F270E3" w:rsidP="00C741BB">
      <w:pPr>
        <w:pStyle w:val="LineListStyle"/>
        <w:numPr>
          <w:ilvl w:val="0"/>
          <w:numId w:val="62"/>
        </w:numPr>
      </w:pPr>
      <w:r w:rsidRPr="00F270E3">
        <w:lastRenderedPageBreak/>
        <w:t>SSP</w:t>
      </w:r>
      <w:r>
        <w:t xml:space="preserve">: </w:t>
      </w:r>
      <w:r w:rsidR="00EE6C58">
        <w:t>Start</w:t>
      </w:r>
      <w:r w:rsidRPr="00F270E3">
        <w:t xml:space="preserve"> </w:t>
      </w:r>
      <w:r w:rsidR="001A5A7C">
        <w:t>S</w:t>
      </w:r>
      <w:r w:rsidRPr="00F270E3">
        <w:t>etpoint value.</w:t>
      </w:r>
    </w:p>
    <w:p w14:paraId="54EC4D58" w14:textId="56D2C3C6" w:rsidR="00EE6C58" w:rsidRDefault="00187AF2" w:rsidP="00C741BB">
      <w:pPr>
        <w:pStyle w:val="LineListStyle"/>
        <w:numPr>
          <w:ilvl w:val="0"/>
          <w:numId w:val="62"/>
        </w:numPr>
      </w:pPr>
      <w:r w:rsidRPr="00187AF2">
        <w:t>Use Local Mode</w:t>
      </w:r>
      <w:r>
        <w:t xml:space="preserve">: </w:t>
      </w:r>
      <w:r w:rsidRPr="00187AF2">
        <w:t>(Ticked) Use locally measured temperature.</w:t>
      </w:r>
    </w:p>
    <w:p w14:paraId="7BB6749F" w14:textId="0592F75C" w:rsidR="00987369" w:rsidRDefault="00987369" w:rsidP="00C741BB">
      <w:pPr>
        <w:pStyle w:val="LineListStyle"/>
        <w:numPr>
          <w:ilvl w:val="0"/>
          <w:numId w:val="62"/>
        </w:numPr>
      </w:pPr>
      <w:r w:rsidRPr="00987369">
        <w:t>Local Temp (°C)</w:t>
      </w:r>
      <w:r>
        <w:t xml:space="preserve">: </w:t>
      </w:r>
      <w:r w:rsidRPr="00987369">
        <w:t>Target temperature when using Local Mode.</w:t>
      </w:r>
    </w:p>
    <w:p w14:paraId="3E57D4EC" w14:textId="4B899F4E" w:rsidR="005162C2" w:rsidRDefault="004D6E5D" w:rsidP="004D6E5D">
      <w:pPr>
        <w:pStyle w:val="LineListStyle"/>
      </w:pPr>
      <w:r>
        <w:t xml:space="preserve">Segment </w:t>
      </w:r>
      <w:r w:rsidR="00CF4EC9">
        <w:t>Panel</w:t>
      </w:r>
      <w:r>
        <w:t>:</w:t>
      </w:r>
    </w:p>
    <w:p w14:paraId="69B413F6" w14:textId="4BB0BF8E" w:rsidR="00DD16E7" w:rsidRDefault="00DD16E7" w:rsidP="00DD16E7">
      <w:pPr>
        <w:pStyle w:val="LineListStyle"/>
        <w:numPr>
          <w:ilvl w:val="0"/>
          <w:numId w:val="65"/>
        </w:numPr>
      </w:pPr>
      <w:r>
        <w:t>Fields:</w:t>
      </w:r>
    </w:p>
    <w:p w14:paraId="438DE151" w14:textId="3671DA38" w:rsidR="004D6E5D" w:rsidRDefault="00557099" w:rsidP="00711912">
      <w:pPr>
        <w:pStyle w:val="ThirdChild"/>
      </w:pPr>
      <w:r w:rsidRPr="00557099">
        <w:t>Time (Min.)</w:t>
      </w:r>
      <w:r>
        <w:t xml:space="preserve">: </w:t>
      </w:r>
      <w:r w:rsidRPr="00557099">
        <w:t>Duration for this segment.</w:t>
      </w:r>
    </w:p>
    <w:p w14:paraId="2825EA83" w14:textId="7E0A861C" w:rsidR="00557099" w:rsidRDefault="00DA7281" w:rsidP="00711912">
      <w:pPr>
        <w:pStyle w:val="ThirdChild"/>
      </w:pPr>
      <w:r w:rsidRPr="00DA7281">
        <w:t>SP (°C)</w:t>
      </w:r>
      <w:r>
        <w:t xml:space="preserve">: </w:t>
      </w:r>
      <w:r w:rsidRPr="00DA7281">
        <w:t>Setpoint – target temperature for step.</w:t>
      </w:r>
    </w:p>
    <w:p w14:paraId="0796B4BD" w14:textId="40A47094" w:rsidR="008841BE" w:rsidRDefault="008841BE" w:rsidP="00711912">
      <w:pPr>
        <w:pStyle w:val="ThirdChild"/>
      </w:pPr>
      <w:r w:rsidRPr="008841BE">
        <w:t>Damper Open</w:t>
      </w:r>
      <w:r>
        <w:t xml:space="preserve">: </w:t>
      </w:r>
      <w:r w:rsidRPr="008841BE">
        <w:t>Damper opening level (0–100%).</w:t>
      </w:r>
    </w:p>
    <w:p w14:paraId="6A1133E8" w14:textId="77777777" w:rsidR="00E64C7E" w:rsidRDefault="00E64C7E" w:rsidP="00E64C7E">
      <w:pPr>
        <w:pStyle w:val="ThirdChild"/>
        <w:numPr>
          <w:ilvl w:val="0"/>
          <w:numId w:val="65"/>
        </w:numPr>
      </w:pPr>
      <w:r>
        <w:t>Operations:</w:t>
      </w:r>
    </w:p>
    <w:p w14:paraId="2602EC1B" w14:textId="18269CEA" w:rsidR="006748EF" w:rsidRDefault="006748EF" w:rsidP="00711912">
      <w:pPr>
        <w:pStyle w:val="ThirdChild"/>
      </w:pPr>
      <w:r>
        <w:t xml:space="preserve">Button </w:t>
      </w:r>
      <w:r>
        <w:rPr>
          <w:b/>
          <w:bCs/>
        </w:rPr>
        <w:t>Add</w:t>
      </w:r>
      <w:r w:rsidRPr="006748EF">
        <w:t>:</w:t>
      </w:r>
      <w:r>
        <w:t xml:space="preserve"> </w:t>
      </w:r>
      <w:r w:rsidR="007F2F13" w:rsidRPr="007F2F13">
        <w:t>Add a new segment to the timeline.</w:t>
      </w:r>
    </w:p>
    <w:p w14:paraId="0D7A2ED6" w14:textId="2458330A" w:rsidR="007F2F13" w:rsidRDefault="007F2F13" w:rsidP="00711912">
      <w:pPr>
        <w:pStyle w:val="ThirdChild"/>
      </w:pPr>
      <w:r>
        <w:t xml:space="preserve">Button </w:t>
      </w:r>
      <w:r>
        <w:rPr>
          <w:b/>
          <w:bCs/>
        </w:rPr>
        <w:t>Update</w:t>
      </w:r>
      <w:r>
        <w:t xml:space="preserve">: </w:t>
      </w:r>
      <w:r w:rsidRPr="007F2F13">
        <w:t>Update the selected segment.</w:t>
      </w:r>
    </w:p>
    <w:p w14:paraId="43C7AAA3" w14:textId="03564A8C" w:rsidR="000B7C06" w:rsidRDefault="000B7C06" w:rsidP="00711912">
      <w:pPr>
        <w:pStyle w:val="ThirdChild"/>
      </w:pPr>
      <w:r>
        <w:t xml:space="preserve">Button </w:t>
      </w:r>
      <w:r w:rsidRPr="000B7C06">
        <w:rPr>
          <w:b/>
          <w:bCs/>
        </w:rPr>
        <w:t>Delete</w:t>
      </w:r>
      <w:r>
        <w:rPr>
          <w:b/>
          <w:bCs/>
        </w:rPr>
        <w:t>:</w:t>
      </w:r>
      <w:r>
        <w:t xml:space="preserve"> </w:t>
      </w:r>
      <w:r w:rsidRPr="000B7C06">
        <w:t>Remove the selected segment.</w:t>
      </w:r>
    </w:p>
    <w:p w14:paraId="57F8EF47" w14:textId="5D220E65" w:rsidR="00892048" w:rsidRDefault="009637E7" w:rsidP="009637E7">
      <w:pPr>
        <w:pStyle w:val="LineListStyle"/>
      </w:pPr>
      <w:r>
        <w:t xml:space="preserve">Event </w:t>
      </w:r>
      <w:r w:rsidR="00D96424">
        <w:t>Panel</w:t>
      </w:r>
      <w:r>
        <w:t>:</w:t>
      </w:r>
    </w:p>
    <w:p w14:paraId="332D60B8" w14:textId="108A1242" w:rsidR="00FB6E22" w:rsidRDefault="00FB6E22" w:rsidP="00FB6E22">
      <w:pPr>
        <w:pStyle w:val="LineListStyle"/>
        <w:numPr>
          <w:ilvl w:val="0"/>
          <w:numId w:val="65"/>
        </w:numPr>
      </w:pPr>
      <w:r>
        <w:t>Fields:</w:t>
      </w:r>
    </w:p>
    <w:p w14:paraId="00C5C1DE" w14:textId="1438A610" w:rsidR="008B0EA2" w:rsidRDefault="00965290" w:rsidP="00FB6E22">
      <w:pPr>
        <w:pStyle w:val="ThirdChild"/>
      </w:pPr>
      <w:r w:rsidRPr="00965290">
        <w:t>Segment No.</w:t>
      </w:r>
      <w:r>
        <w:t xml:space="preserve">: </w:t>
      </w:r>
      <w:r w:rsidR="00CF4EC9" w:rsidRPr="00CF4EC9">
        <w:t>Assign the event to a specific segment number.</w:t>
      </w:r>
    </w:p>
    <w:p w14:paraId="408901CE" w14:textId="783C7579" w:rsidR="00CF4EC9" w:rsidRDefault="00CF4EC9" w:rsidP="00FB6E22">
      <w:pPr>
        <w:pStyle w:val="ThirdChild"/>
      </w:pPr>
      <w:r w:rsidRPr="00CF4EC9">
        <w:t>Event</w:t>
      </w:r>
      <w:r>
        <w:t xml:space="preserve">: </w:t>
      </w:r>
      <w:r w:rsidRPr="00CF4EC9">
        <w:t>Type of event (e.g. PV LOW, PV HIGH, Alarm...).</w:t>
      </w:r>
    </w:p>
    <w:p w14:paraId="252D964E" w14:textId="199CB6ED" w:rsidR="00F60020" w:rsidRDefault="00F60020" w:rsidP="00FB6E22">
      <w:pPr>
        <w:pStyle w:val="ThirdChild"/>
      </w:pPr>
      <w:r>
        <w:t xml:space="preserve">Offset: </w:t>
      </w:r>
      <w:r w:rsidRPr="00F60020">
        <w:t>Delay time (minutes) from the start of the segment.</w:t>
      </w:r>
    </w:p>
    <w:p w14:paraId="59B7094F" w14:textId="3A619A99" w:rsidR="004E5D16" w:rsidRDefault="00137E47" w:rsidP="00137E47">
      <w:pPr>
        <w:pStyle w:val="ThirdChild"/>
        <w:numPr>
          <w:ilvl w:val="0"/>
          <w:numId w:val="65"/>
        </w:numPr>
      </w:pPr>
      <w:r>
        <w:t>Operations:</w:t>
      </w:r>
    </w:p>
    <w:p w14:paraId="2AF1FEEE" w14:textId="59E27E12" w:rsidR="00053B1B" w:rsidRPr="00053B1B" w:rsidRDefault="00053B1B" w:rsidP="00053B1B">
      <w:pPr>
        <w:pStyle w:val="ThirdChild"/>
      </w:pPr>
      <w:r w:rsidRPr="00053B1B">
        <w:t xml:space="preserve">Button </w:t>
      </w:r>
      <w:r w:rsidRPr="00053B1B">
        <w:rPr>
          <w:b/>
          <w:bCs/>
        </w:rPr>
        <w:t>Add</w:t>
      </w:r>
      <w:r w:rsidRPr="00053B1B">
        <w:t xml:space="preserve">: </w:t>
      </w:r>
      <w:r w:rsidR="009809DB" w:rsidRPr="009809DB">
        <w:t>Add a new event.</w:t>
      </w:r>
    </w:p>
    <w:p w14:paraId="20CDAAAF" w14:textId="1D90B19B" w:rsidR="00053B1B" w:rsidRPr="00053B1B" w:rsidRDefault="00053B1B" w:rsidP="00053B1B">
      <w:pPr>
        <w:pStyle w:val="ThirdChild"/>
      </w:pPr>
      <w:r w:rsidRPr="00053B1B">
        <w:t xml:space="preserve">Button </w:t>
      </w:r>
      <w:r w:rsidRPr="00053B1B">
        <w:rPr>
          <w:b/>
          <w:bCs/>
        </w:rPr>
        <w:t>Update</w:t>
      </w:r>
      <w:r w:rsidRPr="00053B1B">
        <w:t xml:space="preserve">: </w:t>
      </w:r>
      <w:r w:rsidR="009809DB" w:rsidRPr="009809DB">
        <w:t>Edit the selected event.</w:t>
      </w:r>
    </w:p>
    <w:p w14:paraId="0D19B439" w14:textId="1B6125C7" w:rsidR="00053B1B" w:rsidRDefault="00053B1B" w:rsidP="00053B1B">
      <w:pPr>
        <w:pStyle w:val="ThirdChild"/>
      </w:pPr>
      <w:r w:rsidRPr="00053B1B">
        <w:t xml:space="preserve">Button </w:t>
      </w:r>
      <w:r w:rsidRPr="00053B1B">
        <w:rPr>
          <w:b/>
          <w:bCs/>
        </w:rPr>
        <w:t>Delete</w:t>
      </w:r>
      <w:r w:rsidRPr="00053B1B">
        <w:t xml:space="preserve">: </w:t>
      </w:r>
      <w:r w:rsidR="009809DB" w:rsidRPr="009809DB">
        <w:t>Delete the selected event.</w:t>
      </w:r>
    </w:p>
    <w:p w14:paraId="4A6430C3" w14:textId="15CA650A" w:rsidR="00F736EA" w:rsidRDefault="00F21B6D" w:rsidP="00820798">
      <w:pPr>
        <w:pStyle w:val="3dg11"/>
      </w:pPr>
      <w:bookmarkStart w:id="97" w:name="_Toc203983953"/>
      <w:r>
        <w:t>Alarm Setup Screen</w:t>
      </w:r>
      <w:bookmarkEnd w:id="97"/>
    </w:p>
    <w:p w14:paraId="4ED81C55" w14:textId="100CF607" w:rsidR="007426F9" w:rsidRDefault="009743FC">
      <w:pPr>
        <w:spacing w:before="240"/>
        <w:pPrChange w:id="98" w:author="Quang Nguyen" w:date="2025-07-21T11:10:00Z" w16du:dateUtc="2025-07-21T04:10:00Z">
          <w:pPr>
            <w:keepNext/>
            <w:spacing w:before="120"/>
            <w:jc w:val="center"/>
          </w:pPr>
        </w:pPrChange>
      </w:pPr>
      <w:del w:id="99" w:author="Quang Nguyen" w:date="2025-07-21T11:10:00Z" w16du:dateUtc="2025-07-21T04:10:00Z">
        <w:r w:rsidRPr="009743FC" w:rsidDel="000913A9">
          <w:rPr>
            <w:noProof/>
          </w:rPr>
          <w:drawing>
            <wp:inline distT="0" distB="0" distL="0" distR="0" wp14:anchorId="3A4A0ACF" wp14:editId="6CFE1D35">
              <wp:extent cx="5696397" cy="2781300"/>
              <wp:effectExtent l="19050" t="19050" r="0" b="0"/>
              <wp:docPr id="131706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66573" name=""/>
                      <pic:cNvPicPr/>
                    </pic:nvPicPr>
                    <pic:blipFill>
                      <a:blip r:embed="rId78"/>
                      <a:stretch>
                        <a:fillRect/>
                      </a:stretch>
                    </pic:blipFill>
                    <pic:spPr>
                      <a:xfrm>
                        <a:off x="0" y="0"/>
                        <a:ext cx="5723677" cy="2794620"/>
                      </a:xfrm>
                      <a:prstGeom prst="rect">
                        <a:avLst/>
                      </a:prstGeom>
                      <a:ln>
                        <a:solidFill>
                          <a:schemeClr val="accent1"/>
                        </a:solidFill>
                      </a:ln>
                    </pic:spPr>
                  </pic:pic>
                </a:graphicData>
              </a:graphic>
            </wp:inline>
          </w:drawing>
        </w:r>
      </w:del>
      <w:ins w:id="100" w:author="Quang Nguyen" w:date="2025-07-21T11:10:00Z" w16du:dateUtc="2025-07-21T04:10:00Z">
        <w:r w:rsidR="000913A9" w:rsidRPr="000913A9">
          <w:rPr>
            <w:noProof/>
          </w:rPr>
          <w:drawing>
            <wp:inline distT="0" distB="0" distL="0" distR="0" wp14:anchorId="633970C6" wp14:editId="2EA9E0D3">
              <wp:extent cx="5731510" cy="2795270"/>
              <wp:effectExtent l="0" t="0" r="0" b="0"/>
              <wp:docPr id="75373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8785" name=""/>
                      <pic:cNvPicPr/>
                    </pic:nvPicPr>
                    <pic:blipFill>
                      <a:blip r:embed="rId79"/>
                      <a:stretch>
                        <a:fillRect/>
                      </a:stretch>
                    </pic:blipFill>
                    <pic:spPr>
                      <a:xfrm>
                        <a:off x="0" y="0"/>
                        <a:ext cx="5731510" cy="2795270"/>
                      </a:xfrm>
                      <a:prstGeom prst="rect">
                        <a:avLst/>
                      </a:prstGeom>
                    </pic:spPr>
                  </pic:pic>
                </a:graphicData>
              </a:graphic>
            </wp:inline>
          </w:drawing>
        </w:r>
      </w:ins>
    </w:p>
    <w:p w14:paraId="421B12C1" w14:textId="6B648E07" w:rsidR="00FB3199" w:rsidRDefault="007426F9" w:rsidP="00911166">
      <w:pPr>
        <w:pStyle w:val="styleImageCaption"/>
      </w:pPr>
      <w:r>
        <w:t xml:space="preserve">Figure </w:t>
      </w:r>
      <w:r>
        <w:fldChar w:fldCharType="begin"/>
      </w:r>
      <w:r>
        <w:instrText xml:space="preserve"> SEQ Figure \* ARABIC </w:instrText>
      </w:r>
      <w:r>
        <w:fldChar w:fldCharType="separate"/>
      </w:r>
      <w:r w:rsidR="003C2392">
        <w:rPr>
          <w:noProof/>
        </w:rPr>
        <w:t>37</w:t>
      </w:r>
      <w:r>
        <w:fldChar w:fldCharType="end"/>
      </w:r>
      <w:r w:rsidR="00827BCA">
        <w:t>. Alarm Setup Screen</w:t>
      </w:r>
    </w:p>
    <w:p w14:paraId="3C27482D" w14:textId="77777777" w:rsidR="00A63EB0" w:rsidRDefault="00A63EB0">
      <w:pPr>
        <w:widowControl/>
        <w:wordWrap/>
        <w:autoSpaceDE/>
        <w:autoSpaceDN/>
        <w:jc w:val="left"/>
        <w:rPr>
          <w:ins w:id="101" w:author="Quang Nguyen" w:date="2025-07-21T11:10:00Z" w16du:dateUtc="2025-07-21T04:10:00Z"/>
        </w:rPr>
      </w:pPr>
      <w:ins w:id="102" w:author="Quang Nguyen" w:date="2025-07-21T11:10:00Z" w16du:dateUtc="2025-07-21T04:10:00Z">
        <w:r>
          <w:br w:type="page"/>
        </w:r>
      </w:ins>
    </w:p>
    <w:p w14:paraId="6B90306D" w14:textId="5F618B3B" w:rsidR="00FB0B96" w:rsidDel="00422131" w:rsidRDefault="002F5CEC" w:rsidP="002F5CEC">
      <w:pPr>
        <w:rPr>
          <w:del w:id="103" w:author="Quang Nguyen" w:date="2025-07-21T11:08:00Z" w16du:dateUtc="2025-07-21T04:08:00Z"/>
        </w:rPr>
      </w:pPr>
      <w:r w:rsidRPr="002F5CEC">
        <w:lastRenderedPageBreak/>
        <w:t>This screen allows users to</w:t>
      </w:r>
      <w:r w:rsidR="00E367FD">
        <w:t xml:space="preserve"> view alarm codes and</w:t>
      </w:r>
      <w:r w:rsidRPr="002F5CEC">
        <w:t xml:space="preserve"> change the illustrative image associated with each alarm code.</w:t>
      </w:r>
      <w:r w:rsidRPr="002F5CEC">
        <w:br/>
        <w:t xml:space="preserve">However, the </w:t>
      </w:r>
      <w:r w:rsidRPr="002F5CEC">
        <w:rPr>
          <w:b/>
          <w:bCs/>
        </w:rPr>
        <w:t>Alarm Message</w:t>
      </w:r>
      <w:r w:rsidRPr="002F5CEC">
        <w:t xml:space="preserve"> and </w:t>
      </w:r>
      <w:r w:rsidRPr="002F5CEC">
        <w:rPr>
          <w:b/>
          <w:bCs/>
        </w:rPr>
        <w:t>Solution Message</w:t>
      </w:r>
      <w:r w:rsidRPr="002F5CEC">
        <w:t xml:space="preserve"> are pre-configured by technicians and </w:t>
      </w:r>
      <w:r w:rsidRPr="002F5CEC">
        <w:rPr>
          <w:b/>
          <w:bCs/>
        </w:rPr>
        <w:t>cannot be edited</w:t>
      </w:r>
      <w:r w:rsidRPr="002F5CEC">
        <w:t xml:space="preserve"> by users.</w:t>
      </w:r>
    </w:p>
    <w:p w14:paraId="2B9EEE47" w14:textId="698E485C" w:rsidR="002F5CEC" w:rsidRDefault="00FB0B96">
      <w:pPr>
        <w:pPrChange w:id="104" w:author="Quang Nguyen" w:date="2025-07-21T11:08:00Z" w16du:dateUtc="2025-07-21T04:08:00Z">
          <w:pPr>
            <w:widowControl/>
            <w:wordWrap/>
            <w:autoSpaceDE/>
            <w:autoSpaceDN/>
            <w:jc w:val="left"/>
          </w:pPr>
        </w:pPrChange>
      </w:pPr>
      <w:del w:id="105" w:author="Quang Nguyen" w:date="2025-07-21T11:08:00Z" w16du:dateUtc="2025-07-21T04:08:00Z">
        <w:r w:rsidDel="002F2196">
          <w:br w:type="page"/>
        </w:r>
      </w:del>
    </w:p>
    <w:p w14:paraId="37A56063" w14:textId="38C7C580" w:rsidR="00B05729" w:rsidRDefault="00B2042C" w:rsidP="00820798">
      <w:pPr>
        <w:pStyle w:val="Heading4"/>
      </w:pPr>
      <w:r>
        <w:t>2.4.4.1. Screen structure</w:t>
      </w:r>
    </w:p>
    <w:p w14:paraId="0B1654FD" w14:textId="066F1CBC" w:rsidR="00F82576" w:rsidRDefault="00FC0775" w:rsidP="001206CF">
      <w:pPr>
        <w:pStyle w:val="LineListStyle"/>
      </w:pPr>
      <w:r>
        <w:t>Alarm Code Table</w:t>
      </w:r>
      <w:r w:rsidR="00791248">
        <w:t xml:space="preserve"> </w:t>
      </w:r>
      <w:r w:rsidR="00791248" w:rsidRPr="00791248">
        <w:t>(Left Panel)</w:t>
      </w:r>
      <w:r>
        <w:t>:</w:t>
      </w:r>
    </w:p>
    <w:p w14:paraId="557415E2" w14:textId="691A1F71" w:rsidR="00FC0775" w:rsidRDefault="00E6369D" w:rsidP="00CC3925">
      <w:pPr>
        <w:pStyle w:val="LineListStyle"/>
        <w:numPr>
          <w:ilvl w:val="0"/>
          <w:numId w:val="65"/>
        </w:numPr>
      </w:pPr>
      <w:r w:rsidRPr="00E6369D">
        <w:t>Displays a list of alarm codes, numbered from 0 to 41.</w:t>
      </w:r>
    </w:p>
    <w:p w14:paraId="3BDAEF18" w14:textId="03C68FF5" w:rsidR="005F3C9B" w:rsidRDefault="005F3C9B" w:rsidP="00CC3925">
      <w:pPr>
        <w:pStyle w:val="LineListStyle"/>
        <w:numPr>
          <w:ilvl w:val="0"/>
          <w:numId w:val="65"/>
        </w:numPr>
      </w:pPr>
      <w:r w:rsidRPr="005F3C9B">
        <w:t>Click on a specific code to view its corresponding information and illustration.</w:t>
      </w:r>
    </w:p>
    <w:p w14:paraId="5481A882" w14:textId="6744DEF3" w:rsidR="00754B80" w:rsidRDefault="00754B80" w:rsidP="00CC3925">
      <w:pPr>
        <w:pStyle w:val="LineListStyle"/>
        <w:numPr>
          <w:ilvl w:val="0"/>
          <w:numId w:val="65"/>
        </w:numPr>
      </w:pPr>
      <w:r w:rsidRPr="00754B80">
        <w:t xml:space="preserve">The selected code is highlighted in </w:t>
      </w:r>
      <w:r w:rsidRPr="00DC5362">
        <w:t>orange</w:t>
      </w:r>
      <w:r w:rsidRPr="00754B80">
        <w:t>.</w:t>
      </w:r>
    </w:p>
    <w:p w14:paraId="60A6D150" w14:textId="5E51A572" w:rsidR="00E41B02" w:rsidRDefault="00FB0B96" w:rsidP="00E41B02">
      <w:pPr>
        <w:pStyle w:val="LineListStyle"/>
        <w:keepNext/>
        <w:numPr>
          <w:ilvl w:val="0"/>
          <w:numId w:val="0"/>
        </w:numPr>
        <w:ind w:left="360" w:hanging="360"/>
        <w:jc w:val="center"/>
      </w:pPr>
      <w:del w:id="106" w:author="Quang Nguyen" w:date="2025-07-21T11:11:00Z" w16du:dateUtc="2025-07-21T04:11:00Z">
        <w:r w:rsidRPr="00FB0B96" w:rsidDel="00F66C3E">
          <w:rPr>
            <w:noProof/>
          </w:rPr>
          <w:drawing>
            <wp:inline distT="0" distB="0" distL="0" distR="0" wp14:anchorId="563F6E3B" wp14:editId="78C0BD57">
              <wp:extent cx="1630412" cy="5451894"/>
              <wp:effectExtent l="19050" t="19050" r="8255" b="0"/>
              <wp:docPr id="141129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98706" name=""/>
                      <pic:cNvPicPr/>
                    </pic:nvPicPr>
                    <pic:blipFill>
                      <a:blip r:embed="rId80"/>
                      <a:stretch>
                        <a:fillRect/>
                      </a:stretch>
                    </pic:blipFill>
                    <pic:spPr>
                      <a:xfrm>
                        <a:off x="0" y="0"/>
                        <a:ext cx="1642231" cy="5491414"/>
                      </a:xfrm>
                      <a:prstGeom prst="rect">
                        <a:avLst/>
                      </a:prstGeom>
                      <a:ln>
                        <a:solidFill>
                          <a:schemeClr val="accent1"/>
                        </a:solidFill>
                      </a:ln>
                    </pic:spPr>
                  </pic:pic>
                </a:graphicData>
              </a:graphic>
            </wp:inline>
          </w:drawing>
        </w:r>
      </w:del>
      <w:ins w:id="107" w:author="Quang Nguyen" w:date="2025-07-21T11:11:00Z" w16du:dateUtc="2025-07-21T04:11:00Z">
        <w:r w:rsidR="00F66C3E" w:rsidRPr="00F66C3E">
          <w:rPr>
            <w:noProof/>
          </w:rPr>
          <w:t xml:space="preserve"> </w:t>
        </w:r>
        <w:r w:rsidR="00F66C3E" w:rsidRPr="00F66C3E">
          <w:rPr>
            <w:noProof/>
          </w:rPr>
          <w:drawing>
            <wp:inline distT="0" distB="0" distL="0" distR="0" wp14:anchorId="0BC50269" wp14:editId="4E2EDEF7">
              <wp:extent cx="1828800" cy="6136963"/>
              <wp:effectExtent l="19050" t="19050" r="0" b="0"/>
              <wp:docPr id="10468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7606" name=""/>
                      <pic:cNvPicPr/>
                    </pic:nvPicPr>
                    <pic:blipFill>
                      <a:blip r:embed="rId81"/>
                      <a:stretch>
                        <a:fillRect/>
                      </a:stretch>
                    </pic:blipFill>
                    <pic:spPr>
                      <a:xfrm>
                        <a:off x="0" y="0"/>
                        <a:ext cx="1834224" cy="6155166"/>
                      </a:xfrm>
                      <a:prstGeom prst="rect">
                        <a:avLst/>
                      </a:prstGeom>
                      <a:ln>
                        <a:solidFill>
                          <a:schemeClr val="accent1"/>
                        </a:solidFill>
                      </a:ln>
                    </pic:spPr>
                  </pic:pic>
                </a:graphicData>
              </a:graphic>
            </wp:inline>
          </w:drawing>
        </w:r>
      </w:ins>
    </w:p>
    <w:p w14:paraId="51774241" w14:textId="280201AF" w:rsidR="00A2334A" w:rsidRDefault="00E41B02" w:rsidP="00911166">
      <w:pPr>
        <w:pStyle w:val="styleImageCaption"/>
      </w:pPr>
      <w:r>
        <w:t xml:space="preserve">Figure </w:t>
      </w:r>
      <w:r>
        <w:fldChar w:fldCharType="begin"/>
      </w:r>
      <w:r>
        <w:instrText xml:space="preserve"> SEQ Figure \* ARABIC </w:instrText>
      </w:r>
      <w:r>
        <w:fldChar w:fldCharType="separate"/>
      </w:r>
      <w:r w:rsidR="003C2392">
        <w:rPr>
          <w:noProof/>
        </w:rPr>
        <w:t>38</w:t>
      </w:r>
      <w:r>
        <w:fldChar w:fldCharType="end"/>
      </w:r>
      <w:r w:rsidR="00D76FCE">
        <w:t>. Alarm code list</w:t>
      </w:r>
    </w:p>
    <w:p w14:paraId="04852105" w14:textId="4CB78721" w:rsidR="005E7358" w:rsidRDefault="001F511E" w:rsidP="00642DB7">
      <w:pPr>
        <w:pStyle w:val="LineListStyle"/>
      </w:pPr>
      <w:r>
        <w:lastRenderedPageBreak/>
        <w:t xml:space="preserve">Image Display </w:t>
      </w:r>
      <w:r>
        <w:rPr>
          <w:rFonts w:ascii="Calibri" w:hAnsi="Calibri" w:cs="Calibri"/>
        </w:rPr>
        <w:t xml:space="preserve">Area </w:t>
      </w:r>
      <w:r w:rsidRPr="001F511E">
        <w:rPr>
          <w:rFonts w:ascii="Calibri" w:hAnsi="Calibri" w:cs="Calibri"/>
        </w:rPr>
        <w:t>(Center Screen)</w:t>
      </w:r>
      <w:r w:rsidR="005E7358">
        <w:rPr>
          <w:rFonts w:ascii="Calibri" w:hAnsi="Calibri" w:cs="Calibri"/>
        </w:rPr>
        <w:t>:</w:t>
      </w:r>
    </w:p>
    <w:p w14:paraId="0B7D52AE" w14:textId="1B8ABBA1" w:rsidR="00642DB7" w:rsidRDefault="000B1A69" w:rsidP="00642DB7">
      <w:pPr>
        <w:pStyle w:val="LineListStyle"/>
        <w:numPr>
          <w:ilvl w:val="0"/>
          <w:numId w:val="70"/>
        </w:numPr>
      </w:pPr>
      <w:r w:rsidRPr="000B1A69">
        <w:t>Shows the illustration related to the selected alarm.</w:t>
      </w:r>
    </w:p>
    <w:p w14:paraId="24919B75" w14:textId="5E3BB560" w:rsidR="000B1A69" w:rsidRDefault="000B1A69" w:rsidP="00642DB7">
      <w:pPr>
        <w:pStyle w:val="LineListStyle"/>
        <w:numPr>
          <w:ilvl w:val="0"/>
          <w:numId w:val="70"/>
        </w:numPr>
      </w:pPr>
      <w:r w:rsidRPr="000B1A69">
        <w:t>Users can change the illustration by:</w:t>
      </w:r>
    </w:p>
    <w:p w14:paraId="46EAC52B" w14:textId="33AA0270" w:rsidR="000B1A69" w:rsidRDefault="00ED6B58" w:rsidP="000B1A69">
      <w:pPr>
        <w:pStyle w:val="LineListStyle"/>
        <w:numPr>
          <w:ilvl w:val="0"/>
          <w:numId w:val="71"/>
        </w:numPr>
      </w:pPr>
      <w:r w:rsidRPr="00ED6B58">
        <w:rPr>
          <w:noProof/>
        </w:rPr>
        <w:drawing>
          <wp:anchor distT="0" distB="0" distL="114300" distR="114300" simplePos="0" relativeHeight="251657216" behindDoc="0" locked="0" layoutInCell="1" allowOverlap="1" wp14:anchorId="32D04DDA" wp14:editId="3458A42A">
            <wp:simplePos x="0" y="0"/>
            <wp:positionH relativeFrom="column">
              <wp:posOffset>1439545</wp:posOffset>
            </wp:positionH>
            <wp:positionV relativeFrom="paragraph">
              <wp:posOffset>39634</wp:posOffset>
            </wp:positionV>
            <wp:extent cx="182245" cy="198120"/>
            <wp:effectExtent l="0" t="0" r="0" b="0"/>
            <wp:wrapSquare wrapText="bothSides"/>
            <wp:docPr id="10733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4430" name=""/>
                    <pic:cNvPicPr/>
                  </pic:nvPicPr>
                  <pic:blipFill>
                    <a:blip r:embed="rId82">
                      <a:extLst>
                        <a:ext uri="{28A0092B-C50C-407E-A947-70E740481C1C}">
                          <a14:useLocalDpi xmlns:a14="http://schemas.microsoft.com/office/drawing/2010/main" val="0"/>
                        </a:ext>
                      </a:extLst>
                    </a:blip>
                    <a:stretch>
                      <a:fillRect/>
                    </a:stretch>
                  </pic:blipFill>
                  <pic:spPr>
                    <a:xfrm>
                      <a:off x="0" y="0"/>
                      <a:ext cx="182245" cy="19812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426CCA" w:rsidRPr="00426CCA">
        <w:t>Clicking</w:t>
      </w:r>
      <w:r>
        <w:t xml:space="preserve"> </w:t>
      </w:r>
      <w:r w:rsidR="00426CCA" w:rsidRPr="00426CCA">
        <w:t xml:space="preserve"> to</w:t>
      </w:r>
      <w:proofErr w:type="gramEnd"/>
      <w:r w:rsidR="00426CCA" w:rsidRPr="00426CCA">
        <w:t xml:space="preserve"> select a new image from the computer.</w:t>
      </w:r>
    </w:p>
    <w:p w14:paraId="0A361DEE" w14:textId="613FE7A6" w:rsidR="00426CCA" w:rsidRDefault="00426CCA" w:rsidP="000B1A69">
      <w:pPr>
        <w:pStyle w:val="LineListStyle"/>
        <w:numPr>
          <w:ilvl w:val="0"/>
          <w:numId w:val="71"/>
        </w:numPr>
      </w:pPr>
      <w:r>
        <w:t>U</w:t>
      </w:r>
      <w:r w:rsidRPr="00426CCA">
        <w:t>ploading a screenshot or real photo related to the actual issue.</w:t>
      </w:r>
    </w:p>
    <w:p w14:paraId="1D64DF53" w14:textId="1ECC947B" w:rsidR="00155769" w:rsidRDefault="00072CDD">
      <w:pPr>
        <w:pStyle w:val="LineListStyle"/>
        <w:keepNext/>
        <w:numPr>
          <w:ilvl w:val="0"/>
          <w:numId w:val="0"/>
        </w:numPr>
        <w:spacing w:before="120"/>
        <w:jc w:val="center"/>
        <w:pPrChange w:id="108" w:author="Quang Nguyen" w:date="2025-07-21T11:12:00Z" w16du:dateUtc="2025-07-21T04:12:00Z">
          <w:pPr>
            <w:pStyle w:val="LineListStyle"/>
            <w:keepNext/>
            <w:numPr>
              <w:numId w:val="0"/>
            </w:numPr>
            <w:tabs>
              <w:tab w:val="clear" w:pos="720"/>
            </w:tabs>
            <w:ind w:left="0" w:firstLine="0"/>
            <w:jc w:val="center"/>
          </w:pPr>
        </w:pPrChange>
      </w:pPr>
      <w:del w:id="109" w:author="Quang Nguyen" w:date="2025-07-21T11:11:00Z" w16du:dateUtc="2025-07-21T04:11:00Z">
        <w:r w:rsidRPr="00072CDD" w:rsidDel="00D60C28">
          <w:rPr>
            <w:noProof/>
          </w:rPr>
          <w:drawing>
            <wp:inline distT="0" distB="0" distL="0" distR="0" wp14:anchorId="0E5B372F" wp14:editId="39019887">
              <wp:extent cx="5365630" cy="1622292"/>
              <wp:effectExtent l="19050" t="19050" r="6985" b="0"/>
              <wp:docPr id="116655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54941" name=""/>
                      <pic:cNvPicPr/>
                    </pic:nvPicPr>
                    <pic:blipFill>
                      <a:blip r:embed="rId83"/>
                      <a:stretch>
                        <a:fillRect/>
                      </a:stretch>
                    </pic:blipFill>
                    <pic:spPr>
                      <a:xfrm>
                        <a:off x="0" y="0"/>
                        <a:ext cx="5379658" cy="1626533"/>
                      </a:xfrm>
                      <a:prstGeom prst="rect">
                        <a:avLst/>
                      </a:prstGeom>
                      <a:ln>
                        <a:solidFill>
                          <a:schemeClr val="accent1"/>
                        </a:solidFill>
                      </a:ln>
                    </pic:spPr>
                  </pic:pic>
                </a:graphicData>
              </a:graphic>
            </wp:inline>
          </w:drawing>
        </w:r>
      </w:del>
      <w:ins w:id="110" w:author="Quang Nguyen" w:date="2025-07-21T11:11:00Z" w16du:dateUtc="2025-07-21T04:11:00Z">
        <w:r w:rsidR="00D60C28" w:rsidRPr="00D60C28">
          <w:rPr>
            <w:noProof/>
          </w:rPr>
          <w:t xml:space="preserve"> </w:t>
        </w:r>
        <w:r w:rsidR="00D60C28" w:rsidRPr="00D60C28">
          <w:rPr>
            <w:noProof/>
          </w:rPr>
          <w:drawing>
            <wp:inline distT="0" distB="0" distL="0" distR="0" wp14:anchorId="2A98B80E" wp14:editId="4B7E86A1">
              <wp:extent cx="5340985" cy="1603597"/>
              <wp:effectExtent l="19050" t="19050" r="0" b="0"/>
              <wp:docPr id="96811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13526" name=""/>
                      <pic:cNvPicPr/>
                    </pic:nvPicPr>
                    <pic:blipFill>
                      <a:blip r:embed="rId84"/>
                      <a:stretch>
                        <a:fillRect/>
                      </a:stretch>
                    </pic:blipFill>
                    <pic:spPr>
                      <a:xfrm>
                        <a:off x="0" y="0"/>
                        <a:ext cx="5351248" cy="1606678"/>
                      </a:xfrm>
                      <a:prstGeom prst="rect">
                        <a:avLst/>
                      </a:prstGeom>
                      <a:ln>
                        <a:solidFill>
                          <a:schemeClr val="accent1"/>
                        </a:solidFill>
                      </a:ln>
                    </pic:spPr>
                  </pic:pic>
                </a:graphicData>
              </a:graphic>
            </wp:inline>
          </w:drawing>
        </w:r>
      </w:ins>
    </w:p>
    <w:p w14:paraId="386FFFFA" w14:textId="2BB9A923" w:rsidR="00072CDD" w:rsidRDefault="00155769" w:rsidP="00911166">
      <w:pPr>
        <w:pStyle w:val="styleImageCaption"/>
      </w:pPr>
      <w:r>
        <w:t xml:space="preserve">Figure </w:t>
      </w:r>
      <w:r>
        <w:fldChar w:fldCharType="begin"/>
      </w:r>
      <w:r>
        <w:instrText xml:space="preserve"> SEQ Figure \* ARABIC </w:instrText>
      </w:r>
      <w:r>
        <w:fldChar w:fldCharType="separate"/>
      </w:r>
      <w:r w:rsidR="003C2392">
        <w:rPr>
          <w:noProof/>
        </w:rPr>
        <w:t>39</w:t>
      </w:r>
      <w:r>
        <w:fldChar w:fldCharType="end"/>
      </w:r>
      <w:r>
        <w:t xml:space="preserve">. </w:t>
      </w:r>
      <w:r w:rsidR="00AF2BA2">
        <w:t xml:space="preserve">Image Display </w:t>
      </w:r>
      <w:r w:rsidR="00AF2BA2" w:rsidRPr="00947901">
        <w:t>Area</w:t>
      </w:r>
    </w:p>
    <w:p w14:paraId="112BFBF3" w14:textId="1068037E" w:rsidR="00C53855" w:rsidRPr="00C53855" w:rsidRDefault="00C53855" w:rsidP="007E17EE">
      <w:pPr>
        <w:pStyle w:val="LineListStyle"/>
      </w:pPr>
      <w:r w:rsidRPr="00C53855">
        <w:t>Image Editing Toolbar (Top)</w:t>
      </w:r>
      <w:r w:rsidR="007E23B8">
        <w:t xml:space="preserve"> i</w:t>
      </w:r>
      <w:r w:rsidRPr="00C53855">
        <w:t>ncludes tools for:</w:t>
      </w:r>
    </w:p>
    <w:p w14:paraId="5F6D5CA3" w14:textId="2CF0EDFA" w:rsidR="00C53855" w:rsidRPr="00C53855" w:rsidRDefault="00C53855" w:rsidP="00C53855">
      <w:pPr>
        <w:pStyle w:val="LineListStyle"/>
        <w:numPr>
          <w:ilvl w:val="0"/>
          <w:numId w:val="72"/>
        </w:numPr>
      </w:pPr>
      <w:r w:rsidRPr="00C53855">
        <w:t>Zoom, Color Picker, Shapes Drawing, Text Insertion.</w:t>
      </w:r>
    </w:p>
    <w:p w14:paraId="0187BE5F" w14:textId="77777777" w:rsidR="00C53855" w:rsidRPr="00C53855" w:rsidRDefault="00C53855" w:rsidP="00C53855">
      <w:pPr>
        <w:pStyle w:val="LineListStyle"/>
        <w:numPr>
          <w:ilvl w:val="0"/>
          <w:numId w:val="72"/>
        </w:numPr>
      </w:pPr>
      <w:r w:rsidRPr="00C53855">
        <w:t>Allows users to create annotated images with alarm codes or names.</w:t>
      </w:r>
    </w:p>
    <w:p w14:paraId="4F9EFE3B" w14:textId="77777777" w:rsidR="00C53855" w:rsidRPr="00C53855" w:rsidRDefault="00C53855" w:rsidP="00C53855">
      <w:pPr>
        <w:pStyle w:val="LineListStyle"/>
        <w:numPr>
          <w:ilvl w:val="0"/>
          <w:numId w:val="72"/>
        </w:numPr>
      </w:pPr>
      <w:r w:rsidRPr="00C53855">
        <w:t>Used to highlight key areas related to the alarm.</w:t>
      </w:r>
    </w:p>
    <w:p w14:paraId="76D53D79" w14:textId="53A48C4D" w:rsidR="009331C7" w:rsidRDefault="00776366">
      <w:pPr>
        <w:pStyle w:val="LineListStyle"/>
        <w:keepNext/>
        <w:numPr>
          <w:ilvl w:val="0"/>
          <w:numId w:val="0"/>
        </w:numPr>
        <w:spacing w:before="120"/>
        <w:jc w:val="center"/>
        <w:pPrChange w:id="111" w:author="Quang Nguyen" w:date="2025-07-21T11:12:00Z" w16du:dateUtc="2025-07-21T04:12:00Z">
          <w:pPr>
            <w:pStyle w:val="LineListStyle"/>
            <w:keepNext/>
            <w:numPr>
              <w:numId w:val="0"/>
            </w:numPr>
            <w:tabs>
              <w:tab w:val="clear" w:pos="720"/>
            </w:tabs>
            <w:ind w:left="0" w:firstLine="0"/>
            <w:jc w:val="center"/>
          </w:pPr>
        </w:pPrChange>
      </w:pPr>
      <w:del w:id="112" w:author="Quang Nguyen" w:date="2025-07-21T11:12:00Z" w16du:dateUtc="2025-07-21T04:12:00Z">
        <w:r w:rsidRPr="00776366" w:rsidDel="00A021A6">
          <w:rPr>
            <w:noProof/>
          </w:rPr>
          <w:drawing>
            <wp:inline distT="0" distB="0" distL="0" distR="0" wp14:anchorId="5BE3D497" wp14:editId="440FEEF2">
              <wp:extent cx="5234829" cy="729605"/>
              <wp:effectExtent l="19050" t="19050" r="4445" b="0"/>
              <wp:docPr id="59976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67610" name=""/>
                      <pic:cNvPicPr/>
                    </pic:nvPicPr>
                    <pic:blipFill>
                      <a:blip r:embed="rId85"/>
                      <a:stretch>
                        <a:fillRect/>
                      </a:stretch>
                    </pic:blipFill>
                    <pic:spPr>
                      <a:xfrm>
                        <a:off x="0" y="0"/>
                        <a:ext cx="5234829" cy="729605"/>
                      </a:xfrm>
                      <a:prstGeom prst="rect">
                        <a:avLst/>
                      </a:prstGeom>
                      <a:ln>
                        <a:solidFill>
                          <a:schemeClr val="accent1"/>
                        </a:solidFill>
                      </a:ln>
                    </pic:spPr>
                  </pic:pic>
                </a:graphicData>
              </a:graphic>
            </wp:inline>
          </w:drawing>
        </w:r>
      </w:del>
      <w:ins w:id="113" w:author="Quang Nguyen" w:date="2025-07-21T11:12:00Z" w16du:dateUtc="2025-07-21T04:12:00Z">
        <w:r w:rsidR="00A021A6" w:rsidRPr="00A021A6">
          <w:rPr>
            <w:noProof/>
          </w:rPr>
          <w:t xml:space="preserve"> </w:t>
        </w:r>
        <w:r w:rsidR="00A021A6" w:rsidRPr="00A021A6">
          <w:rPr>
            <w:noProof/>
          </w:rPr>
          <w:drawing>
            <wp:inline distT="0" distB="0" distL="0" distR="0" wp14:anchorId="3ED9FFC6" wp14:editId="6E1B7685">
              <wp:extent cx="5340985" cy="748543"/>
              <wp:effectExtent l="19050" t="19050" r="0" b="0"/>
              <wp:docPr id="143327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71327" name=""/>
                      <pic:cNvPicPr/>
                    </pic:nvPicPr>
                    <pic:blipFill>
                      <a:blip r:embed="rId86"/>
                      <a:stretch>
                        <a:fillRect/>
                      </a:stretch>
                    </pic:blipFill>
                    <pic:spPr>
                      <a:xfrm>
                        <a:off x="0" y="0"/>
                        <a:ext cx="5372130" cy="752908"/>
                      </a:xfrm>
                      <a:prstGeom prst="rect">
                        <a:avLst/>
                      </a:prstGeom>
                      <a:ln>
                        <a:solidFill>
                          <a:schemeClr val="accent1"/>
                        </a:solidFill>
                      </a:ln>
                    </pic:spPr>
                  </pic:pic>
                </a:graphicData>
              </a:graphic>
            </wp:inline>
          </w:drawing>
        </w:r>
      </w:ins>
    </w:p>
    <w:p w14:paraId="5C32762F" w14:textId="43EA159B" w:rsidR="008132A7" w:rsidRDefault="009331C7" w:rsidP="00911166">
      <w:pPr>
        <w:pStyle w:val="styleImageCaption"/>
      </w:pPr>
      <w:r>
        <w:t xml:space="preserve">Figure </w:t>
      </w:r>
      <w:r>
        <w:fldChar w:fldCharType="begin"/>
      </w:r>
      <w:r>
        <w:instrText xml:space="preserve"> SEQ Figure \* ARABIC </w:instrText>
      </w:r>
      <w:r>
        <w:fldChar w:fldCharType="separate"/>
      </w:r>
      <w:r w:rsidR="003C2392">
        <w:rPr>
          <w:noProof/>
        </w:rPr>
        <w:t>40</w:t>
      </w:r>
      <w:r>
        <w:fldChar w:fldCharType="end"/>
      </w:r>
      <w:r w:rsidR="00560C55">
        <w:t>. Image Editing Toolbar</w:t>
      </w:r>
    </w:p>
    <w:p w14:paraId="6B5E0A10" w14:textId="682EDF12" w:rsidR="00106C23" w:rsidRDefault="00106C23" w:rsidP="00106C23">
      <w:pPr>
        <w:pStyle w:val="LineListStyle"/>
      </w:pPr>
      <w:r>
        <w:t>Alarm &amp; Solution Message</w:t>
      </w:r>
      <w:r w:rsidR="00F768D2">
        <w:t xml:space="preserve"> Panel</w:t>
      </w:r>
      <w:r>
        <w:t xml:space="preserve"> </w:t>
      </w:r>
      <w:r w:rsidR="00A565FC">
        <w:t>contains:</w:t>
      </w:r>
    </w:p>
    <w:p w14:paraId="11B50339" w14:textId="77777777" w:rsidR="00106C23" w:rsidRDefault="00106C23" w:rsidP="00106C23">
      <w:pPr>
        <w:pStyle w:val="LineListStyle"/>
        <w:numPr>
          <w:ilvl w:val="0"/>
          <w:numId w:val="73"/>
        </w:numPr>
      </w:pPr>
      <w:r>
        <w:t>Alarm Message (Red Box): Describes the error condition.</w:t>
      </w:r>
    </w:p>
    <w:p w14:paraId="68495B7A" w14:textId="77777777" w:rsidR="00106C23" w:rsidRDefault="00106C23" w:rsidP="00106C23">
      <w:pPr>
        <w:pStyle w:val="LineListStyle"/>
        <w:numPr>
          <w:ilvl w:val="0"/>
          <w:numId w:val="74"/>
        </w:numPr>
      </w:pPr>
      <w:r>
        <w:t>Solution Message (Green Box): Provides corresponding troubleshooting instructions.</w:t>
      </w:r>
    </w:p>
    <w:p w14:paraId="1A65521B" w14:textId="3F3997C1" w:rsidR="00E46608" w:rsidRDefault="00417F8C" w:rsidP="004F110C">
      <w:pPr>
        <w:keepNext/>
        <w:jc w:val="center"/>
      </w:pPr>
      <w:del w:id="114" w:author="Quang Nguyen" w:date="2025-07-21T11:13:00Z" w16du:dateUtc="2025-07-21T04:13:00Z">
        <w:r w:rsidRPr="00417F8C" w:rsidDel="00EB5A48">
          <w:rPr>
            <w:noProof/>
          </w:rPr>
          <w:drawing>
            <wp:inline distT="0" distB="0" distL="0" distR="0" wp14:anchorId="48B3FCE5" wp14:editId="0FF0EA2F">
              <wp:extent cx="5731510" cy="1771015"/>
              <wp:effectExtent l="19050" t="19050" r="2540" b="635"/>
              <wp:docPr id="18052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01348" name=""/>
                      <pic:cNvPicPr/>
                    </pic:nvPicPr>
                    <pic:blipFill>
                      <a:blip r:embed="rId87"/>
                      <a:stretch>
                        <a:fillRect/>
                      </a:stretch>
                    </pic:blipFill>
                    <pic:spPr>
                      <a:xfrm>
                        <a:off x="0" y="0"/>
                        <a:ext cx="5731510" cy="1771015"/>
                      </a:xfrm>
                      <a:prstGeom prst="rect">
                        <a:avLst/>
                      </a:prstGeom>
                      <a:ln>
                        <a:solidFill>
                          <a:schemeClr val="accent1"/>
                        </a:solidFill>
                      </a:ln>
                    </pic:spPr>
                  </pic:pic>
                </a:graphicData>
              </a:graphic>
            </wp:inline>
          </w:drawing>
        </w:r>
      </w:del>
      <w:ins w:id="115" w:author="Quang Nguyen" w:date="2025-07-21T11:13:00Z" w16du:dateUtc="2025-07-21T04:13:00Z">
        <w:r w:rsidR="00EB5A48" w:rsidRPr="00EB5A48">
          <w:rPr>
            <w:noProof/>
          </w:rPr>
          <w:drawing>
            <wp:inline distT="0" distB="0" distL="0" distR="0" wp14:anchorId="47CF0ECD" wp14:editId="749EDEFC">
              <wp:extent cx="5140960" cy="1527023"/>
              <wp:effectExtent l="19050" t="19050" r="2540" b="0"/>
              <wp:docPr id="66973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31331" name=""/>
                      <pic:cNvPicPr/>
                    </pic:nvPicPr>
                    <pic:blipFill>
                      <a:blip r:embed="rId88"/>
                      <a:stretch>
                        <a:fillRect/>
                      </a:stretch>
                    </pic:blipFill>
                    <pic:spPr>
                      <a:xfrm>
                        <a:off x="0" y="0"/>
                        <a:ext cx="5161038" cy="1532987"/>
                      </a:xfrm>
                      <a:prstGeom prst="rect">
                        <a:avLst/>
                      </a:prstGeom>
                      <a:ln>
                        <a:solidFill>
                          <a:schemeClr val="accent1"/>
                        </a:solidFill>
                      </a:ln>
                    </pic:spPr>
                  </pic:pic>
                </a:graphicData>
              </a:graphic>
            </wp:inline>
          </w:drawing>
        </w:r>
      </w:ins>
    </w:p>
    <w:p w14:paraId="23E61509" w14:textId="037E3757" w:rsidR="001D0872" w:rsidRDefault="00E46608" w:rsidP="00911166">
      <w:pPr>
        <w:pStyle w:val="styleImageCaption"/>
        <w:rPr>
          <w:ins w:id="116" w:author="Quang Nguyen" w:date="2025-07-21T11:13:00Z" w16du:dateUtc="2025-07-21T04:13:00Z"/>
        </w:rPr>
      </w:pPr>
      <w:r w:rsidRPr="00911166">
        <w:t xml:space="preserve">Figure </w:t>
      </w:r>
      <w:r w:rsidRPr="00911166">
        <w:fldChar w:fldCharType="begin"/>
      </w:r>
      <w:r w:rsidRPr="00911166">
        <w:instrText xml:space="preserve"> SEQ Figure \* ARABIC </w:instrText>
      </w:r>
      <w:r w:rsidRPr="00911166">
        <w:fldChar w:fldCharType="separate"/>
      </w:r>
      <w:r w:rsidR="003C2392" w:rsidRPr="00911166">
        <w:t>41</w:t>
      </w:r>
      <w:r w:rsidRPr="00911166">
        <w:fldChar w:fldCharType="end"/>
      </w:r>
      <w:r w:rsidRPr="00911166">
        <w:t>. Alarm &amp; Solution Message Panel</w:t>
      </w:r>
    </w:p>
    <w:p w14:paraId="33F61B33" w14:textId="458A250F" w:rsidR="00722A95" w:rsidRPr="001D0872" w:rsidRDefault="001D0872">
      <w:pPr>
        <w:widowControl/>
        <w:wordWrap/>
        <w:autoSpaceDE/>
        <w:autoSpaceDN/>
        <w:jc w:val="left"/>
        <w:pPrChange w:id="117" w:author="Quang Nguyen" w:date="2025-07-21T11:13:00Z" w16du:dateUtc="2025-07-21T04:13:00Z">
          <w:pPr>
            <w:pStyle w:val="styleImageCaption"/>
          </w:pPr>
        </w:pPrChange>
      </w:pPr>
      <w:ins w:id="118" w:author="Quang Nguyen" w:date="2025-07-21T11:13:00Z" w16du:dateUtc="2025-07-21T04:13:00Z">
        <w:r>
          <w:br w:type="page"/>
        </w:r>
      </w:ins>
    </w:p>
    <w:p w14:paraId="43A78B3C" w14:textId="62B46CAB" w:rsidR="00B2042C" w:rsidRDefault="00030940" w:rsidP="00820798">
      <w:pPr>
        <w:pStyle w:val="Heading4"/>
      </w:pPr>
      <w:r>
        <w:lastRenderedPageBreak/>
        <w:t xml:space="preserve">2.4.4.2 </w:t>
      </w:r>
      <w:r w:rsidR="00D53BE6">
        <w:t>Usage</w:t>
      </w:r>
      <w:r w:rsidR="00C16392">
        <w:t xml:space="preserve"> </w:t>
      </w:r>
      <w:r w:rsidR="00D53BE6">
        <w:t>Procedure</w:t>
      </w:r>
    </w:p>
    <w:p w14:paraId="223B977C" w14:textId="60C88BDA" w:rsidR="005544C6" w:rsidRDefault="00071E40" w:rsidP="002664AB">
      <w:pPr>
        <w:pStyle w:val="LineListStyle"/>
        <w:numPr>
          <w:ilvl w:val="0"/>
          <w:numId w:val="75"/>
        </w:numPr>
      </w:pPr>
      <w:r w:rsidRPr="00C9323E">
        <w:rPr>
          <w:b/>
          <w:bCs/>
        </w:rPr>
        <w:t>Select</w:t>
      </w:r>
      <w:r w:rsidRPr="00071E40">
        <w:t xml:space="preserve"> an alarm code from the list on the left panel.</w:t>
      </w:r>
      <w:r w:rsidR="002664AB">
        <w:t xml:space="preserve"> </w:t>
      </w:r>
    </w:p>
    <w:p w14:paraId="38A13C5E" w14:textId="010C0D74" w:rsidR="00FE589A" w:rsidRDefault="00D30FA3" w:rsidP="00582659">
      <w:pPr>
        <w:pStyle w:val="LineListStyle"/>
        <w:numPr>
          <w:ilvl w:val="0"/>
          <w:numId w:val="75"/>
        </w:numPr>
      </w:pPr>
      <w:r w:rsidRPr="004A4EE3">
        <w:rPr>
          <w:noProof/>
        </w:rPr>
        <w:drawing>
          <wp:anchor distT="0" distB="0" distL="114300" distR="114300" simplePos="0" relativeHeight="251660288" behindDoc="0" locked="0" layoutInCell="1" allowOverlap="1" wp14:anchorId="390C77C2" wp14:editId="58A93A91">
            <wp:simplePos x="0" y="0"/>
            <wp:positionH relativeFrom="column">
              <wp:posOffset>4364355</wp:posOffset>
            </wp:positionH>
            <wp:positionV relativeFrom="paragraph">
              <wp:posOffset>266065</wp:posOffset>
            </wp:positionV>
            <wp:extent cx="238125" cy="219075"/>
            <wp:effectExtent l="0" t="0" r="0" b="0"/>
            <wp:wrapSquare wrapText="bothSides"/>
            <wp:docPr id="8364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6278" name=""/>
                    <pic:cNvPicPr/>
                  </pic:nvPicPr>
                  <pic:blipFill>
                    <a:blip r:embed="rId89">
                      <a:extLst>
                        <a:ext uri="{28A0092B-C50C-407E-A947-70E740481C1C}">
                          <a14:useLocalDpi xmlns:a14="http://schemas.microsoft.com/office/drawing/2010/main" val="0"/>
                        </a:ext>
                      </a:extLst>
                    </a:blip>
                    <a:stretch>
                      <a:fillRect/>
                    </a:stretch>
                  </pic:blipFill>
                  <pic:spPr>
                    <a:xfrm>
                      <a:off x="0" y="0"/>
                      <a:ext cx="238125" cy="219075"/>
                    </a:xfrm>
                    <a:prstGeom prst="rect">
                      <a:avLst/>
                    </a:prstGeom>
                  </pic:spPr>
                </pic:pic>
              </a:graphicData>
            </a:graphic>
            <wp14:sizeRelH relativeFrom="margin">
              <wp14:pctWidth>0</wp14:pctWidth>
            </wp14:sizeRelH>
            <wp14:sizeRelV relativeFrom="margin">
              <wp14:pctHeight>0</wp14:pctHeight>
            </wp14:sizeRelV>
          </wp:anchor>
        </w:drawing>
      </w:r>
      <w:r w:rsidR="0065318E" w:rsidRPr="00FC5B38">
        <w:rPr>
          <w:b/>
          <w:bCs/>
        </w:rPr>
        <w:t>Review</w:t>
      </w:r>
      <w:r w:rsidR="0065318E" w:rsidRPr="0065318E">
        <w:t xml:space="preserve"> the alarm message and the corresponding solution provided.</w:t>
      </w:r>
    </w:p>
    <w:p w14:paraId="3F58C132" w14:textId="77777777" w:rsidR="00380D74" w:rsidRPr="00380D74" w:rsidRDefault="00E825AE" w:rsidP="00380D74">
      <w:pPr>
        <w:pStyle w:val="LineListStyle"/>
        <w:numPr>
          <w:ilvl w:val="0"/>
          <w:numId w:val="75"/>
        </w:numPr>
      </w:pPr>
      <w:r w:rsidRPr="00545313">
        <w:rPr>
          <w:noProof/>
        </w:rPr>
        <w:drawing>
          <wp:anchor distT="0" distB="0" distL="114300" distR="114300" simplePos="0" relativeHeight="251659264" behindDoc="0" locked="0" layoutInCell="1" allowOverlap="1" wp14:anchorId="2B343B57" wp14:editId="2F974119">
            <wp:simplePos x="0" y="0"/>
            <wp:positionH relativeFrom="column">
              <wp:posOffset>2173605</wp:posOffset>
            </wp:positionH>
            <wp:positionV relativeFrom="paragraph">
              <wp:posOffset>34925</wp:posOffset>
            </wp:positionV>
            <wp:extent cx="235585" cy="217170"/>
            <wp:effectExtent l="0" t="0" r="0" b="0"/>
            <wp:wrapSquare wrapText="bothSides"/>
            <wp:docPr id="145844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47744" name=""/>
                    <pic:cNvPicPr/>
                  </pic:nvPicPr>
                  <pic:blipFill>
                    <a:blip r:embed="rId90">
                      <a:extLst>
                        <a:ext uri="{28A0092B-C50C-407E-A947-70E740481C1C}">
                          <a14:useLocalDpi xmlns:a14="http://schemas.microsoft.com/office/drawing/2010/main" val="0"/>
                        </a:ext>
                      </a:extLst>
                    </a:blip>
                    <a:stretch>
                      <a:fillRect/>
                    </a:stretch>
                  </pic:blipFill>
                  <pic:spPr>
                    <a:xfrm>
                      <a:off x="0" y="0"/>
                      <a:ext cx="235585" cy="217170"/>
                    </a:xfrm>
                    <a:prstGeom prst="rect">
                      <a:avLst/>
                    </a:prstGeom>
                  </pic:spPr>
                </pic:pic>
              </a:graphicData>
            </a:graphic>
            <wp14:sizeRelH relativeFrom="margin">
              <wp14:pctWidth>0</wp14:pctWidth>
            </wp14:sizeRelH>
            <wp14:sizeRelV relativeFrom="margin">
              <wp14:pctHeight>0</wp14:pctHeight>
            </wp14:sizeRelV>
          </wp:anchor>
        </w:drawing>
      </w:r>
      <w:r w:rsidR="004D7553" w:rsidRPr="002C1F2F">
        <w:rPr>
          <w:b/>
          <w:bCs/>
          <w:noProof/>
        </w:rPr>
        <w:drawing>
          <wp:anchor distT="0" distB="0" distL="114300" distR="114300" simplePos="0" relativeHeight="251658240" behindDoc="0" locked="0" layoutInCell="1" allowOverlap="1" wp14:anchorId="21F9F117" wp14:editId="479EBBCB">
            <wp:simplePos x="0" y="0"/>
            <wp:positionH relativeFrom="column">
              <wp:posOffset>1121039</wp:posOffset>
            </wp:positionH>
            <wp:positionV relativeFrom="paragraph">
              <wp:posOffset>43180</wp:posOffset>
            </wp:positionV>
            <wp:extent cx="232410" cy="199390"/>
            <wp:effectExtent l="0" t="0" r="0" b="0"/>
            <wp:wrapSquare wrapText="bothSides"/>
            <wp:docPr id="127865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57230" name=""/>
                    <pic:cNvPicPr/>
                  </pic:nvPicPr>
                  <pic:blipFill>
                    <a:blip r:embed="rId91">
                      <a:extLst>
                        <a:ext uri="{28A0092B-C50C-407E-A947-70E740481C1C}">
                          <a14:useLocalDpi xmlns:a14="http://schemas.microsoft.com/office/drawing/2010/main" val="0"/>
                        </a:ext>
                      </a:extLst>
                    </a:blip>
                    <a:stretch>
                      <a:fillRect/>
                    </a:stretch>
                  </pic:blipFill>
                  <pic:spPr>
                    <a:xfrm>
                      <a:off x="0" y="0"/>
                      <a:ext cx="232410" cy="199390"/>
                    </a:xfrm>
                    <a:prstGeom prst="rect">
                      <a:avLst/>
                    </a:prstGeom>
                  </pic:spPr>
                </pic:pic>
              </a:graphicData>
            </a:graphic>
            <wp14:sizeRelH relativeFrom="margin">
              <wp14:pctWidth>0</wp14:pctWidth>
            </wp14:sizeRelH>
            <wp14:sizeRelV relativeFrom="margin">
              <wp14:pctHeight>0</wp14:pctHeight>
            </wp14:sizeRelV>
          </wp:anchor>
        </w:drawing>
      </w:r>
      <w:r w:rsidR="00301383" w:rsidRPr="00301383">
        <w:rPr>
          <w:noProof/>
        </w:rPr>
        <w:drawing>
          <wp:anchor distT="0" distB="0" distL="114300" distR="114300" simplePos="0" relativeHeight="251661312" behindDoc="0" locked="0" layoutInCell="1" allowOverlap="1" wp14:anchorId="7C543D2E" wp14:editId="6F38A863">
            <wp:simplePos x="0" y="0"/>
            <wp:positionH relativeFrom="column">
              <wp:posOffset>3181721</wp:posOffset>
            </wp:positionH>
            <wp:positionV relativeFrom="paragraph">
              <wp:posOffset>50165</wp:posOffset>
            </wp:positionV>
            <wp:extent cx="266700" cy="200025"/>
            <wp:effectExtent l="0" t="0" r="0" b="0"/>
            <wp:wrapSquare wrapText="bothSides"/>
            <wp:docPr id="172561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19418" name=""/>
                    <pic:cNvPicPr/>
                  </pic:nvPicPr>
                  <pic:blipFill>
                    <a:blip r:embed="rId92">
                      <a:extLst>
                        <a:ext uri="{28A0092B-C50C-407E-A947-70E740481C1C}">
                          <a14:useLocalDpi xmlns:a14="http://schemas.microsoft.com/office/drawing/2010/main" val="0"/>
                        </a:ext>
                      </a:extLst>
                    </a:blip>
                    <a:stretch>
                      <a:fillRect/>
                    </a:stretch>
                  </pic:blipFill>
                  <pic:spPr>
                    <a:xfrm>
                      <a:off x="0" y="0"/>
                      <a:ext cx="266700" cy="200025"/>
                    </a:xfrm>
                    <a:prstGeom prst="rect">
                      <a:avLst/>
                    </a:prstGeom>
                  </pic:spPr>
                </pic:pic>
              </a:graphicData>
            </a:graphic>
          </wp:anchor>
        </w:drawing>
      </w:r>
      <w:r w:rsidR="00624567">
        <w:rPr>
          <w:b/>
          <w:bCs/>
        </w:rPr>
        <w:t>Click</w:t>
      </w:r>
      <w:r w:rsidR="002C1F2F">
        <w:rPr>
          <w:b/>
          <w:bCs/>
        </w:rPr>
        <w:t xml:space="preserve"> </w:t>
      </w:r>
      <w:r w:rsidR="00C03068">
        <w:rPr>
          <w:b/>
          <w:bCs/>
        </w:rPr>
        <w:t>(</w:t>
      </w:r>
      <w:r w:rsidR="00780C16">
        <w:rPr>
          <w:b/>
          <w:bCs/>
        </w:rPr>
        <w:t>Create</w:t>
      </w:r>
      <w:proofErr w:type="gramStart"/>
      <w:r w:rsidR="00374214">
        <w:rPr>
          <w:b/>
          <w:bCs/>
        </w:rPr>
        <w:t>)</w:t>
      </w:r>
      <w:r w:rsidR="00780C16">
        <w:t>,</w:t>
      </w:r>
      <w:r w:rsidR="00545313">
        <w:t xml:space="preserve"> </w:t>
      </w:r>
      <w:r w:rsidR="00780C16">
        <w:t xml:space="preserve"> </w:t>
      </w:r>
      <w:r w:rsidR="004D6D26">
        <w:t>(</w:t>
      </w:r>
      <w:proofErr w:type="gramEnd"/>
      <w:r w:rsidR="00780C16" w:rsidRPr="00BB7C16">
        <w:rPr>
          <w:b/>
          <w:bCs/>
        </w:rPr>
        <w:t>Delete</w:t>
      </w:r>
      <w:r w:rsidR="004D6D26">
        <w:rPr>
          <w:b/>
          <w:bCs/>
        </w:rPr>
        <w:t>)</w:t>
      </w:r>
      <w:r w:rsidR="00780C16">
        <w:t>,</w:t>
      </w:r>
      <w:r w:rsidR="00301383">
        <w:t xml:space="preserve"> </w:t>
      </w:r>
      <w:r w:rsidR="00780C16">
        <w:t xml:space="preserve"> </w:t>
      </w:r>
      <w:r w:rsidR="00627310">
        <w:t>(</w:t>
      </w:r>
      <w:r w:rsidR="00780C16" w:rsidRPr="00BB7C16">
        <w:rPr>
          <w:b/>
          <w:bCs/>
        </w:rPr>
        <w:t>Select</w:t>
      </w:r>
      <w:r w:rsidR="00627310">
        <w:rPr>
          <w:b/>
          <w:bCs/>
        </w:rPr>
        <w:t>)</w:t>
      </w:r>
      <w:r w:rsidR="00780C16">
        <w:t xml:space="preserve"> </w:t>
      </w:r>
      <w:r w:rsidR="00780C16" w:rsidRPr="00780C16">
        <w:t>or</w:t>
      </w:r>
      <w:r w:rsidR="004A4EE3">
        <w:t xml:space="preserve"> </w:t>
      </w:r>
      <w:r w:rsidR="00780C16">
        <w:t xml:space="preserve"> </w:t>
      </w:r>
      <w:r w:rsidR="001D009A">
        <w:t>(</w:t>
      </w:r>
      <w:r w:rsidR="00780C16" w:rsidRPr="00BB7C16">
        <w:rPr>
          <w:b/>
          <w:bCs/>
        </w:rPr>
        <w:t>Save</w:t>
      </w:r>
      <w:r w:rsidR="001D009A">
        <w:rPr>
          <w:b/>
          <w:bCs/>
        </w:rPr>
        <w:t>)</w:t>
      </w:r>
      <w:r w:rsidR="00DF38EB">
        <w:rPr>
          <w:b/>
          <w:bCs/>
        </w:rPr>
        <w:t xml:space="preserve"> </w:t>
      </w:r>
      <w:r w:rsidR="00780C16">
        <w:t>to update</w:t>
      </w:r>
      <w:r w:rsidR="00C80120">
        <w:t xml:space="preserve"> </w:t>
      </w:r>
      <w:r w:rsidR="00780C16">
        <w:t>alarm code’s image.</w:t>
      </w:r>
      <w:r w:rsidR="00C03068">
        <w:t xml:space="preserve"> </w:t>
      </w:r>
      <w:r w:rsidR="00380D74" w:rsidRPr="00380D74">
        <w:t xml:space="preserve">If you click the </w:t>
      </w:r>
      <w:r w:rsidR="00380D74" w:rsidRPr="00380D74">
        <w:rPr>
          <w:b/>
          <w:bCs/>
        </w:rPr>
        <w:t>Create</w:t>
      </w:r>
      <w:r w:rsidR="00380D74" w:rsidRPr="00380D74">
        <w:t xml:space="preserve"> button, select one of the two available options by checking the corresponding box:</w:t>
      </w:r>
    </w:p>
    <w:p w14:paraId="4AF8602C" w14:textId="5CA11A90" w:rsidR="00380D74" w:rsidRPr="00380D74" w:rsidRDefault="00380D74" w:rsidP="00C358F7">
      <w:pPr>
        <w:pStyle w:val="ThirdChild"/>
      </w:pPr>
      <w:r w:rsidRPr="00380D74">
        <w:t>“Create image with alarm code”</w:t>
      </w:r>
      <w:r w:rsidR="00CB6A20">
        <w:t>.</w:t>
      </w:r>
    </w:p>
    <w:p w14:paraId="358E5CFD" w14:textId="77777777" w:rsidR="00380D74" w:rsidRPr="00380D74" w:rsidRDefault="00380D74" w:rsidP="00184E92">
      <w:pPr>
        <w:pStyle w:val="ThirdChild"/>
      </w:pPr>
      <w:r w:rsidRPr="00380D74">
        <w:t>“Create image with alarm name”</w:t>
      </w:r>
    </w:p>
    <w:p w14:paraId="5A6CDE76" w14:textId="6115FA4E" w:rsidR="008641E0" w:rsidRPr="005544C6" w:rsidRDefault="008641E0" w:rsidP="002664AB">
      <w:pPr>
        <w:pStyle w:val="LineListStyle"/>
        <w:numPr>
          <w:ilvl w:val="0"/>
          <w:numId w:val="75"/>
        </w:numPr>
      </w:pPr>
      <w:r w:rsidRPr="008641E0">
        <w:rPr>
          <w:b/>
          <w:bCs/>
        </w:rPr>
        <w:t>Use</w:t>
      </w:r>
      <w:r w:rsidRPr="008641E0">
        <w:t xml:space="preserve"> the drawing tools to highlight, annotate, or mark important areas in the image.</w:t>
      </w:r>
    </w:p>
    <w:p w14:paraId="0B510559" w14:textId="1C719152" w:rsidR="005961D9" w:rsidRDefault="005961D9" w:rsidP="00820798">
      <w:pPr>
        <w:pStyle w:val="Heading4"/>
        <w:rPr>
          <w:rFonts w:ascii="Calibri" w:hAnsi="Calibri" w:cs="Calibri"/>
          <w:sz w:val="24"/>
        </w:rPr>
      </w:pPr>
      <w:r>
        <w:t xml:space="preserve">2.4.4.3 </w:t>
      </w:r>
      <w:r w:rsidRPr="00417F8C">
        <w:rPr>
          <w:sz w:val="24"/>
        </w:rPr>
        <w:t>P</w:t>
      </w:r>
      <w:r w:rsidRPr="00417F8C">
        <w:rPr>
          <w:rFonts w:ascii="Calibri" w:hAnsi="Calibri" w:cs="Calibri"/>
          <w:sz w:val="24"/>
        </w:rPr>
        <w:t>urpose</w:t>
      </w:r>
    </w:p>
    <w:p w14:paraId="476BACEB" w14:textId="5D3217D0" w:rsidR="00143F3F" w:rsidRDefault="00143F3F" w:rsidP="00143F3F">
      <w:pPr>
        <w:pStyle w:val="LineListStyle"/>
      </w:pPr>
      <w:r w:rsidRPr="00143F3F">
        <w:t>Updating real images helps operators quickly identify the error.</w:t>
      </w:r>
    </w:p>
    <w:p w14:paraId="75B8A28F" w14:textId="0465AA59" w:rsidR="00A15649" w:rsidRPr="00143F3F" w:rsidRDefault="00A15649" w:rsidP="00143F3F">
      <w:pPr>
        <w:pStyle w:val="LineListStyle"/>
      </w:pPr>
      <w:r>
        <w:t>E</w:t>
      </w:r>
      <w:r w:rsidRPr="00A15649">
        <w:t>nsures that troubleshooting is performed in accordance with the standard procedure defined by the technicians.</w:t>
      </w:r>
    </w:p>
    <w:p w14:paraId="41B20DFE" w14:textId="75597073" w:rsidR="007A0B9A" w:rsidRDefault="00BD2B57" w:rsidP="007A0B9A">
      <w:pPr>
        <w:pStyle w:val="2dg"/>
      </w:pPr>
      <w:bookmarkStart w:id="119" w:name="_Toc203983954"/>
      <w:r>
        <w:t>Help Screen</w:t>
      </w:r>
      <w:bookmarkEnd w:id="119"/>
    </w:p>
    <w:p w14:paraId="0D2F9A2F" w14:textId="77777777" w:rsidR="002A44E4" w:rsidRDefault="003E7D64" w:rsidP="002A44E4">
      <w:pPr>
        <w:keepNext/>
        <w:jc w:val="center"/>
      </w:pPr>
      <w:r w:rsidRPr="003E7D64">
        <w:rPr>
          <w:noProof/>
        </w:rPr>
        <w:drawing>
          <wp:inline distT="0" distB="0" distL="0" distR="0" wp14:anchorId="3446F904" wp14:editId="0C94811E">
            <wp:extent cx="5985324" cy="2932981"/>
            <wp:effectExtent l="19050" t="19050" r="0" b="1270"/>
            <wp:docPr id="159637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70845" name=""/>
                    <pic:cNvPicPr/>
                  </pic:nvPicPr>
                  <pic:blipFill>
                    <a:blip r:embed="rId93"/>
                    <a:stretch>
                      <a:fillRect/>
                    </a:stretch>
                  </pic:blipFill>
                  <pic:spPr>
                    <a:xfrm>
                      <a:off x="0" y="0"/>
                      <a:ext cx="5997477" cy="2938936"/>
                    </a:xfrm>
                    <a:prstGeom prst="rect">
                      <a:avLst/>
                    </a:prstGeom>
                    <a:ln>
                      <a:solidFill>
                        <a:schemeClr val="accent1"/>
                      </a:solidFill>
                    </a:ln>
                  </pic:spPr>
                </pic:pic>
              </a:graphicData>
            </a:graphic>
          </wp:inline>
        </w:drawing>
      </w:r>
    </w:p>
    <w:p w14:paraId="2D8825F8" w14:textId="1748D12D" w:rsidR="007A0B9A" w:rsidRDefault="002A44E4" w:rsidP="00911166">
      <w:pPr>
        <w:pStyle w:val="styleImageCaption"/>
      </w:pPr>
      <w:r>
        <w:t xml:space="preserve">Figure </w:t>
      </w:r>
      <w:r>
        <w:fldChar w:fldCharType="begin"/>
      </w:r>
      <w:r>
        <w:instrText xml:space="preserve"> SEQ Figure \* ARABIC </w:instrText>
      </w:r>
      <w:r>
        <w:fldChar w:fldCharType="separate"/>
      </w:r>
      <w:r w:rsidR="003C2392">
        <w:rPr>
          <w:noProof/>
        </w:rPr>
        <w:t>42</w:t>
      </w:r>
      <w:r>
        <w:fldChar w:fldCharType="end"/>
      </w:r>
      <w:r w:rsidR="00B9234F">
        <w:t>. Help Screen</w:t>
      </w:r>
    </w:p>
    <w:p w14:paraId="091BE32E" w14:textId="601F4B84" w:rsidR="00586488" w:rsidRDefault="00564931" w:rsidP="00820798">
      <w:pPr>
        <w:pStyle w:val="3dg11"/>
      </w:pPr>
      <w:bookmarkStart w:id="120" w:name="_Toc203983955"/>
      <w:r>
        <w:t>About Screen</w:t>
      </w:r>
      <w:bookmarkEnd w:id="120"/>
    </w:p>
    <w:p w14:paraId="34EFFC7D" w14:textId="74C37C90" w:rsidR="00DB4323" w:rsidRDefault="00D920AB" w:rsidP="00C876E8">
      <w:r>
        <w:t>The screen’s m</w:t>
      </w:r>
      <w:r w:rsidR="00B64CC2">
        <w:t>ain content</w:t>
      </w:r>
      <w:r w:rsidR="001E3E74">
        <w:t xml:space="preserve"> contains:</w:t>
      </w:r>
    </w:p>
    <w:p w14:paraId="1D0E7D83" w14:textId="3D975571" w:rsidR="00B64CC2" w:rsidRPr="00EA3CD0" w:rsidRDefault="00B942C5" w:rsidP="00EA3CD0">
      <w:pPr>
        <w:pStyle w:val="LineListStyle"/>
      </w:pPr>
      <w:r w:rsidRPr="00EA3CD0">
        <w:t>Software name and current version.</w:t>
      </w:r>
    </w:p>
    <w:p w14:paraId="62A00AF0" w14:textId="636B14B5" w:rsidR="00B942C5" w:rsidRPr="00EA3CD0" w:rsidRDefault="00B942C5" w:rsidP="00EA3CD0">
      <w:pPr>
        <w:pStyle w:val="LineListStyle"/>
      </w:pPr>
      <w:r w:rsidRPr="00EA3CD0">
        <w:t>Developer company name, contact information, and official website.</w:t>
      </w:r>
    </w:p>
    <w:p w14:paraId="3B3DDBA6" w14:textId="5095F622" w:rsidR="00B942C5" w:rsidRPr="00EA3CD0" w:rsidRDefault="00B942C5" w:rsidP="00EA3CD0">
      <w:pPr>
        <w:pStyle w:val="LineListStyle"/>
      </w:pPr>
      <w:r w:rsidRPr="00EA3CD0">
        <w:t>Company address.</w:t>
      </w:r>
    </w:p>
    <w:p w14:paraId="5B1AC148" w14:textId="60A0D2F8" w:rsidR="00D7002A" w:rsidRDefault="00987439" w:rsidP="00987439">
      <w:pPr>
        <w:pStyle w:val="LineListStyle"/>
      </w:pPr>
      <w:r>
        <w:t xml:space="preserve">Software </w:t>
      </w:r>
      <w:r w:rsidR="007F421B">
        <w:t>introduction</w:t>
      </w:r>
      <w:r w:rsidR="00A851F8">
        <w:t>.</w:t>
      </w:r>
    </w:p>
    <w:p w14:paraId="30111C04" w14:textId="57B51ABD" w:rsidR="0097016C" w:rsidDel="00F97ABD" w:rsidRDefault="00263CA0" w:rsidP="00987439">
      <w:pPr>
        <w:pStyle w:val="LineListStyle"/>
        <w:rPr>
          <w:del w:id="121" w:author="Quang Nguyen" w:date="2025-07-21T11:13:00Z" w16du:dateUtc="2025-07-21T04:13:00Z"/>
        </w:rPr>
      </w:pPr>
      <w:r w:rsidRPr="00263CA0">
        <w:lastRenderedPageBreak/>
        <w:t>Core functionalities supported</w:t>
      </w:r>
      <w:r>
        <w:t>.</w:t>
      </w:r>
    </w:p>
    <w:p w14:paraId="3E9E3DC9" w14:textId="167F0991" w:rsidR="00A851F8" w:rsidRDefault="0097016C">
      <w:pPr>
        <w:pStyle w:val="LineListStyle"/>
        <w:pPrChange w:id="122" w:author="Quang Nguyen" w:date="2025-07-21T11:13:00Z" w16du:dateUtc="2025-07-21T04:13:00Z">
          <w:pPr>
            <w:widowControl/>
            <w:wordWrap/>
            <w:autoSpaceDE/>
            <w:autoSpaceDN/>
            <w:jc w:val="left"/>
          </w:pPr>
        </w:pPrChange>
      </w:pPr>
      <w:del w:id="123" w:author="Quang Nguyen" w:date="2025-07-21T11:13:00Z" w16du:dateUtc="2025-07-21T04:13:00Z">
        <w:r w:rsidDel="00F97ABD">
          <w:br w:type="page"/>
        </w:r>
      </w:del>
    </w:p>
    <w:p w14:paraId="0E701136" w14:textId="17D16E54" w:rsidR="00361420" w:rsidRPr="00820798" w:rsidRDefault="00F31DA9" w:rsidP="006D2870">
      <w:pPr>
        <w:pStyle w:val="3dg11"/>
        <w:spacing w:after="240"/>
      </w:pPr>
      <w:bookmarkStart w:id="124" w:name="_Toc203983956"/>
      <w:r w:rsidRPr="00820798">
        <w:t>Manual View</w:t>
      </w:r>
      <w:r w:rsidR="00DD51CA" w:rsidRPr="00820798">
        <w:t xml:space="preserve"> Window</w:t>
      </w:r>
      <w:bookmarkEnd w:id="124"/>
    </w:p>
    <w:p w14:paraId="5EE3CF8E" w14:textId="7C4409CA" w:rsidR="00D920AB" w:rsidRDefault="00F06C69" w:rsidP="00F06C69">
      <w:pPr>
        <w:spacing w:before="240" w:after="240"/>
        <w:rPr>
          <w:rFonts w:ascii="Calibri" w:hAnsi="Calibri" w:cs="Calibri"/>
        </w:rPr>
      </w:pPr>
      <w:r w:rsidRPr="002A1753">
        <w:rPr>
          <w:noProof/>
        </w:rPr>
        <w:drawing>
          <wp:anchor distT="0" distB="0" distL="114300" distR="114300" simplePos="0" relativeHeight="251662336" behindDoc="0" locked="0" layoutInCell="1" allowOverlap="1" wp14:anchorId="1B1EEC3B" wp14:editId="00F920EC">
            <wp:simplePos x="0" y="0"/>
            <wp:positionH relativeFrom="column">
              <wp:posOffset>888365</wp:posOffset>
            </wp:positionH>
            <wp:positionV relativeFrom="paragraph">
              <wp:posOffset>8255</wp:posOffset>
            </wp:positionV>
            <wp:extent cx="638175" cy="249555"/>
            <wp:effectExtent l="0" t="0" r="0" b="0"/>
            <wp:wrapSquare wrapText="bothSides"/>
            <wp:docPr id="85844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4332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38175" cy="249555"/>
                    </a:xfrm>
                    <a:prstGeom prst="rect">
                      <a:avLst/>
                    </a:prstGeom>
                  </pic:spPr>
                </pic:pic>
              </a:graphicData>
            </a:graphic>
            <wp14:sizeRelH relativeFrom="margin">
              <wp14:pctWidth>0</wp14:pctWidth>
            </wp14:sizeRelH>
            <wp14:sizeRelV relativeFrom="margin">
              <wp14:pctHeight>0</wp14:pctHeight>
            </wp14:sizeRelV>
          </wp:anchor>
        </w:drawing>
      </w:r>
      <w:r w:rsidR="00C876E8">
        <w:t>Click</w:t>
      </w:r>
      <w:r w:rsidR="002A1753">
        <w:t xml:space="preserve"> on the </w:t>
      </w:r>
      <w:r>
        <w:t xml:space="preserve">button </w:t>
      </w:r>
      <w:r w:rsidR="00A21C0A">
        <w:t xml:space="preserve">to open Manual View </w:t>
      </w:r>
      <w:r w:rsidR="00A21C0A">
        <w:rPr>
          <w:rFonts w:ascii="Calibri" w:hAnsi="Calibri" w:cs="Calibri"/>
        </w:rPr>
        <w:t>Window</w:t>
      </w:r>
    </w:p>
    <w:p w14:paraId="201F64AB" w14:textId="77777777" w:rsidR="003C2392" w:rsidRDefault="00F41EAC" w:rsidP="003C2392">
      <w:pPr>
        <w:keepNext/>
        <w:spacing w:before="240" w:after="240"/>
        <w:jc w:val="center"/>
      </w:pPr>
      <w:r w:rsidRPr="00F41EAC">
        <w:rPr>
          <w:rFonts w:ascii="Calibri" w:hAnsi="Calibri" w:cs="Calibri"/>
          <w:noProof/>
        </w:rPr>
        <w:drawing>
          <wp:inline distT="0" distB="0" distL="0" distR="0" wp14:anchorId="34A4F01B" wp14:editId="370FD2E3">
            <wp:extent cx="5426015" cy="2913192"/>
            <wp:effectExtent l="19050" t="19050" r="3810" b="1905"/>
            <wp:docPr id="172661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19753" name=""/>
                    <pic:cNvPicPr/>
                  </pic:nvPicPr>
                  <pic:blipFill>
                    <a:blip r:embed="rId95"/>
                    <a:stretch>
                      <a:fillRect/>
                    </a:stretch>
                  </pic:blipFill>
                  <pic:spPr>
                    <a:xfrm>
                      <a:off x="0" y="0"/>
                      <a:ext cx="5430108" cy="2915389"/>
                    </a:xfrm>
                    <a:prstGeom prst="rect">
                      <a:avLst/>
                    </a:prstGeom>
                    <a:ln>
                      <a:solidFill>
                        <a:schemeClr val="accent1"/>
                      </a:solidFill>
                    </a:ln>
                  </pic:spPr>
                </pic:pic>
              </a:graphicData>
            </a:graphic>
          </wp:inline>
        </w:drawing>
      </w:r>
    </w:p>
    <w:p w14:paraId="5F9B7025" w14:textId="19BA92F6" w:rsidR="00F41EAC" w:rsidRPr="003C2392" w:rsidRDefault="003C2392" w:rsidP="00911166">
      <w:pPr>
        <w:pStyle w:val="styleImageCaption"/>
        <w:rPr>
          <w:rFonts w:ascii="Cambria" w:hAnsi="Cambria" w:cs="Calibri"/>
        </w:rPr>
      </w:pPr>
      <w:r w:rsidRPr="00911166">
        <w:t>Figure</w:t>
      </w:r>
      <w:r>
        <w:t xml:space="preserve"> </w:t>
      </w:r>
      <w:r>
        <w:fldChar w:fldCharType="begin"/>
      </w:r>
      <w:r>
        <w:instrText xml:space="preserve"> SEQ Figure \* ARABIC </w:instrText>
      </w:r>
      <w:r>
        <w:fldChar w:fldCharType="separate"/>
      </w:r>
      <w:r>
        <w:rPr>
          <w:noProof/>
        </w:rPr>
        <w:t>43</w:t>
      </w:r>
      <w:r>
        <w:fldChar w:fldCharType="end"/>
      </w:r>
      <w:r>
        <w:t xml:space="preserve">. Manual View </w:t>
      </w:r>
      <w:r w:rsidRPr="00911166">
        <w:t>Window</w:t>
      </w:r>
    </w:p>
    <w:p w14:paraId="308F3FB1" w14:textId="61E30A93" w:rsidR="008206D2" w:rsidRPr="004E4DAF" w:rsidRDefault="00CC3F0C" w:rsidP="0062344E">
      <w:pPr>
        <w:pStyle w:val="1dg11"/>
        <w:widowControl/>
        <w:wordWrap/>
        <w:autoSpaceDE/>
        <w:autoSpaceDN/>
        <w:jc w:val="left"/>
      </w:pPr>
      <w:bookmarkStart w:id="125" w:name="_Toc203983957"/>
      <w:r>
        <w:rPr>
          <w:rFonts w:hint="eastAsia"/>
        </w:rPr>
        <w:t>Trouble Shooting</w:t>
      </w:r>
      <w:bookmarkEnd w:id="125"/>
    </w:p>
    <w:p w14:paraId="76C26417" w14:textId="085F88E1" w:rsidR="00444FE4" w:rsidRPr="00453C8F" w:rsidRDefault="00453002" w:rsidP="008206D2">
      <w:pPr>
        <w:pStyle w:val="2dg"/>
        <w:rPr>
          <w:rFonts w:asciiTheme="majorHAnsi" w:eastAsiaTheme="majorHAnsi" w:hAnsiTheme="majorHAnsi"/>
        </w:rPr>
      </w:pPr>
      <w:bookmarkStart w:id="126" w:name="_Toc203983958"/>
      <w:r w:rsidRPr="00453C8F">
        <w:rPr>
          <w:rFonts w:asciiTheme="majorHAnsi" w:eastAsiaTheme="majorHAnsi" w:hAnsiTheme="majorHAnsi"/>
        </w:rPr>
        <w:t xml:space="preserve">Alarm </w:t>
      </w:r>
      <w:r w:rsidR="00307CD9" w:rsidRPr="00453C8F">
        <w:rPr>
          <w:rFonts w:asciiTheme="majorHAnsi" w:eastAsiaTheme="majorHAnsi" w:hAnsiTheme="majorHAnsi" w:cs="Calibri"/>
        </w:rPr>
        <w:t>Window</w:t>
      </w:r>
      <w:bookmarkEnd w:id="126"/>
    </w:p>
    <w:p w14:paraId="51D40F9B" w14:textId="399E377C" w:rsidR="00CC67B1" w:rsidRDefault="00B21D0F">
      <w:pPr>
        <w:jc w:val="center"/>
        <w:pPrChange w:id="127" w:author="Quang Nguyen" w:date="2025-07-21T11:18:00Z" w16du:dateUtc="2025-07-21T04:18:00Z">
          <w:pPr/>
        </w:pPrChange>
      </w:pPr>
      <w:del w:id="128" w:author="Quang Nguyen" w:date="2025-07-21T11:18:00Z" w16du:dateUtc="2025-07-21T04:18:00Z">
        <w:r w:rsidRPr="00B21D0F" w:rsidDel="00FE3F09">
          <w:rPr>
            <w:noProof/>
          </w:rPr>
          <w:drawing>
            <wp:inline distT="0" distB="0" distL="0" distR="0" wp14:anchorId="03D87C0F" wp14:editId="5B3B6B46">
              <wp:extent cx="5731510" cy="3601085"/>
              <wp:effectExtent l="19050" t="19050" r="2540" b="0"/>
              <wp:docPr id="165933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39771" name=""/>
                      <pic:cNvPicPr/>
                    </pic:nvPicPr>
                    <pic:blipFill>
                      <a:blip r:embed="rId96"/>
                      <a:stretch>
                        <a:fillRect/>
                      </a:stretch>
                    </pic:blipFill>
                    <pic:spPr>
                      <a:xfrm>
                        <a:off x="0" y="0"/>
                        <a:ext cx="5731510" cy="3601085"/>
                      </a:xfrm>
                      <a:prstGeom prst="rect">
                        <a:avLst/>
                      </a:prstGeom>
                      <a:ln>
                        <a:solidFill>
                          <a:schemeClr val="accent1"/>
                        </a:solidFill>
                      </a:ln>
                    </pic:spPr>
                  </pic:pic>
                </a:graphicData>
              </a:graphic>
            </wp:inline>
          </w:drawing>
        </w:r>
      </w:del>
      <w:ins w:id="129" w:author="Quang Nguyen" w:date="2025-07-21T11:22:00Z" w16du:dateUtc="2025-07-21T04:22:00Z">
        <w:r w:rsidR="00C61E98" w:rsidRPr="00C61E98">
          <w:rPr>
            <w:noProof/>
          </w:rPr>
          <w:t xml:space="preserve"> </w:t>
        </w:r>
      </w:ins>
      <w:ins w:id="130" w:author="Quang Nguyen" w:date="2025-07-21T11:30:00Z" w16du:dateUtc="2025-07-21T04:30:00Z">
        <w:r w:rsidR="00623164" w:rsidRPr="00623164">
          <w:rPr>
            <w:noProof/>
          </w:rPr>
          <w:drawing>
            <wp:inline distT="0" distB="0" distL="0" distR="0" wp14:anchorId="05C36685" wp14:editId="20A48910">
              <wp:extent cx="5279968" cy="3267075"/>
              <wp:effectExtent l="19050" t="19050" r="0" b="0"/>
              <wp:docPr id="161047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7078" name=""/>
                      <pic:cNvPicPr/>
                    </pic:nvPicPr>
                    <pic:blipFill>
                      <a:blip r:embed="rId97"/>
                      <a:stretch>
                        <a:fillRect/>
                      </a:stretch>
                    </pic:blipFill>
                    <pic:spPr>
                      <a:xfrm>
                        <a:off x="0" y="0"/>
                        <a:ext cx="5291235" cy="3274047"/>
                      </a:xfrm>
                      <a:prstGeom prst="rect">
                        <a:avLst/>
                      </a:prstGeom>
                      <a:ln>
                        <a:solidFill>
                          <a:schemeClr val="accent1"/>
                        </a:solidFill>
                      </a:ln>
                    </pic:spPr>
                  </pic:pic>
                </a:graphicData>
              </a:graphic>
            </wp:inline>
          </w:drawing>
        </w:r>
      </w:ins>
    </w:p>
    <w:p w14:paraId="207EE9D8" w14:textId="1973543A" w:rsidR="00EF2043" w:rsidRPr="006F7E8B" w:rsidRDefault="00CC67B1">
      <w:pPr>
        <w:pStyle w:val="styleImageCaption"/>
        <w:rPr>
          <w:i w:val="0"/>
          <w:iCs w:val="0"/>
          <w:rPrChange w:id="131" w:author="Quang Nguyen" w:date="2025-07-21T11:22:00Z" w16du:dateUtc="2025-07-21T04:22:00Z">
            <w:rPr>
              <w:rFonts w:ascii="Cambria" w:hAnsi="Cambria"/>
              <w:b w:val="0"/>
              <w:bCs w:val="0"/>
              <w:i/>
              <w:iCs/>
              <w:sz w:val="18"/>
              <w:szCs w:val="16"/>
            </w:rPr>
          </w:rPrChange>
        </w:rPr>
        <w:pPrChange w:id="132" w:author="Quang Nguyen" w:date="2025-07-21T11:22:00Z" w16du:dateUtc="2025-07-21T04:22:00Z">
          <w:pPr>
            <w:pStyle w:val="Caption"/>
            <w:jc w:val="center"/>
          </w:pPr>
        </w:pPrChange>
      </w:pPr>
      <w:r w:rsidRPr="006F7E8B">
        <w:rPr>
          <w:rPrChange w:id="133" w:author="Quang Nguyen" w:date="2025-07-21T11:22:00Z" w16du:dateUtc="2025-07-21T04:22:00Z">
            <w:rPr>
              <w:b w:val="0"/>
              <w:bCs w:val="0"/>
              <w:sz w:val="18"/>
              <w:szCs w:val="16"/>
            </w:rPr>
          </w:rPrChange>
        </w:rPr>
        <w:t xml:space="preserve">Figure </w:t>
      </w:r>
      <w:r w:rsidRPr="006F7E8B">
        <w:rPr>
          <w:rPrChange w:id="134" w:author="Quang Nguyen" w:date="2025-07-21T11:22:00Z" w16du:dateUtc="2025-07-21T04:22:00Z">
            <w:rPr>
              <w:b w:val="0"/>
              <w:bCs w:val="0"/>
              <w:sz w:val="18"/>
              <w:szCs w:val="16"/>
            </w:rPr>
          </w:rPrChange>
        </w:rPr>
        <w:fldChar w:fldCharType="begin"/>
      </w:r>
      <w:r w:rsidRPr="006F7E8B">
        <w:rPr>
          <w:rPrChange w:id="135" w:author="Quang Nguyen" w:date="2025-07-21T11:22:00Z" w16du:dateUtc="2025-07-21T04:22:00Z">
            <w:rPr>
              <w:b w:val="0"/>
              <w:bCs w:val="0"/>
              <w:sz w:val="18"/>
              <w:szCs w:val="16"/>
            </w:rPr>
          </w:rPrChange>
        </w:rPr>
        <w:instrText xml:space="preserve"> SEQ Figure \* ARABIC </w:instrText>
      </w:r>
      <w:r w:rsidRPr="006F7E8B">
        <w:rPr>
          <w:rPrChange w:id="136" w:author="Quang Nguyen" w:date="2025-07-21T11:22:00Z" w16du:dateUtc="2025-07-21T04:22:00Z">
            <w:rPr>
              <w:b w:val="0"/>
              <w:bCs w:val="0"/>
              <w:sz w:val="18"/>
              <w:szCs w:val="16"/>
            </w:rPr>
          </w:rPrChange>
        </w:rPr>
        <w:fldChar w:fldCharType="separate"/>
      </w:r>
      <w:r w:rsidR="003C2392" w:rsidRPr="006F7E8B">
        <w:rPr>
          <w:rPrChange w:id="137" w:author="Quang Nguyen" w:date="2025-07-21T11:22:00Z" w16du:dateUtc="2025-07-21T04:22:00Z">
            <w:rPr>
              <w:b w:val="0"/>
              <w:bCs w:val="0"/>
              <w:noProof/>
              <w:sz w:val="18"/>
              <w:szCs w:val="16"/>
            </w:rPr>
          </w:rPrChange>
        </w:rPr>
        <w:t>44</w:t>
      </w:r>
      <w:r w:rsidRPr="006F7E8B">
        <w:rPr>
          <w:rPrChange w:id="138" w:author="Quang Nguyen" w:date="2025-07-21T11:22:00Z" w16du:dateUtc="2025-07-21T04:22:00Z">
            <w:rPr>
              <w:b w:val="0"/>
              <w:bCs w:val="0"/>
              <w:sz w:val="18"/>
              <w:szCs w:val="16"/>
            </w:rPr>
          </w:rPrChange>
        </w:rPr>
        <w:fldChar w:fldCharType="end"/>
      </w:r>
      <w:r w:rsidR="003A1896" w:rsidRPr="006F7E8B">
        <w:rPr>
          <w:rPrChange w:id="139" w:author="Quang Nguyen" w:date="2025-07-21T11:22:00Z" w16du:dateUtc="2025-07-21T04:22:00Z">
            <w:rPr>
              <w:b w:val="0"/>
              <w:bCs w:val="0"/>
              <w:sz w:val="18"/>
              <w:szCs w:val="16"/>
            </w:rPr>
          </w:rPrChange>
        </w:rPr>
        <w:t xml:space="preserve">. Alarm </w:t>
      </w:r>
      <w:r w:rsidR="003A1896" w:rsidRPr="006F7E8B">
        <w:rPr>
          <w:rPrChange w:id="140" w:author="Quang Nguyen" w:date="2025-07-21T11:22:00Z" w16du:dateUtc="2025-07-21T04:22:00Z">
            <w:rPr>
              <w:rFonts w:ascii="Cambria" w:hAnsi="Cambria"/>
              <w:b w:val="0"/>
              <w:bCs w:val="0"/>
              <w:sz w:val="18"/>
              <w:szCs w:val="16"/>
            </w:rPr>
          </w:rPrChange>
        </w:rPr>
        <w:t>window</w:t>
      </w:r>
    </w:p>
    <w:p w14:paraId="2F01A344" w14:textId="77777777" w:rsidR="00C271DF" w:rsidRDefault="00C271DF" w:rsidP="00F106B0">
      <w:pPr>
        <w:rPr>
          <w:ins w:id="141" w:author="Quang Nguyen" w:date="2025-07-21T11:22:00Z" w16du:dateUtc="2025-07-21T04:22:00Z"/>
        </w:rPr>
      </w:pPr>
    </w:p>
    <w:p w14:paraId="12073E51" w14:textId="53292123" w:rsidR="004127B3" w:rsidRDefault="00AF582C" w:rsidP="00F106B0">
      <w:ins w:id="142" w:author="Quang Nguyen" w:date="2025-07-21T11:31:00Z" w16du:dateUtc="2025-07-21T04:31:00Z">
        <w:r w:rsidRPr="00724712">
          <w:rPr>
            <w:noProof/>
          </w:rPr>
          <w:lastRenderedPageBreak/>
          <w:drawing>
            <wp:anchor distT="0" distB="0" distL="114300" distR="114300" simplePos="0" relativeHeight="251665408" behindDoc="0" locked="0" layoutInCell="1" allowOverlap="1" wp14:anchorId="41A47A2C" wp14:editId="24442865">
              <wp:simplePos x="0" y="0"/>
              <wp:positionH relativeFrom="column">
                <wp:posOffset>1190625</wp:posOffset>
              </wp:positionH>
              <wp:positionV relativeFrom="paragraph">
                <wp:posOffset>471170</wp:posOffset>
              </wp:positionV>
              <wp:extent cx="676275" cy="264795"/>
              <wp:effectExtent l="0" t="0" r="0" b="0"/>
              <wp:wrapSquare wrapText="bothSides"/>
              <wp:docPr id="114502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22949" name=""/>
                      <pic:cNvPicPr/>
                    </pic:nvPicPr>
                    <pic:blipFill>
                      <a:blip r:embed="rId98">
                        <a:extLst>
                          <a:ext uri="{28A0092B-C50C-407E-A947-70E740481C1C}">
                            <a14:useLocalDpi xmlns:a14="http://schemas.microsoft.com/office/drawing/2010/main" val="0"/>
                          </a:ext>
                        </a:extLst>
                      </a:blip>
                      <a:stretch>
                        <a:fillRect/>
                      </a:stretch>
                    </pic:blipFill>
                    <pic:spPr>
                      <a:xfrm>
                        <a:off x="0" y="0"/>
                        <a:ext cx="676275" cy="264795"/>
                      </a:xfrm>
                      <a:prstGeom prst="rect">
                        <a:avLst/>
                      </a:prstGeom>
                    </pic:spPr>
                  </pic:pic>
                </a:graphicData>
              </a:graphic>
            </wp:anchor>
          </w:drawing>
        </w:r>
      </w:ins>
      <w:r w:rsidR="004127B3" w:rsidRPr="00834F7A">
        <w:t xml:space="preserve">This is the alarm </w:t>
      </w:r>
      <w:r w:rsidR="004A0F40">
        <w:rPr>
          <w:rFonts w:ascii="Calibri" w:hAnsi="Calibri" w:cs="Calibri"/>
        </w:rPr>
        <w:t>window</w:t>
      </w:r>
      <w:r w:rsidR="004127B3" w:rsidRPr="00834F7A">
        <w:t>.</w:t>
      </w:r>
      <w:r w:rsidR="004A0F40">
        <w:t xml:space="preserve"> It</w:t>
      </w:r>
      <w:r w:rsidR="00F106B0">
        <w:t xml:space="preserve"> </w:t>
      </w:r>
      <w:r w:rsidR="004A0F40">
        <w:t>d</w:t>
      </w:r>
      <w:r w:rsidR="004127B3" w:rsidRPr="001B286C">
        <w:t xml:space="preserve">isplays the </w:t>
      </w:r>
      <w:r w:rsidR="00B32D3A">
        <w:t>alarm message</w:t>
      </w:r>
      <w:r w:rsidR="004127B3" w:rsidRPr="001B286C">
        <w:t xml:space="preserve"> and </w:t>
      </w:r>
      <w:r w:rsidR="0038526F">
        <w:t xml:space="preserve">solution message </w:t>
      </w:r>
      <w:r w:rsidR="004127B3" w:rsidRPr="001B286C">
        <w:t>of the alarm.</w:t>
      </w:r>
    </w:p>
    <w:p w14:paraId="0CA3DF79" w14:textId="3E91A48E" w:rsidR="000C5982" w:rsidRPr="00486812" w:rsidRDefault="00A81D21" w:rsidP="000C3D4D">
      <w:pPr>
        <w:pStyle w:val="LineListStyle"/>
        <w:spacing w:after="240"/>
      </w:pPr>
      <w:del w:id="143" w:author="Quang Nguyen" w:date="2025-07-21T11:31:00Z" w16du:dateUtc="2025-07-21T04:31:00Z">
        <w:r w:rsidRPr="0065045A" w:rsidDel="00724712">
          <w:rPr>
            <w:noProof/>
          </w:rPr>
          <w:drawing>
            <wp:anchor distT="0" distB="0" distL="114300" distR="114300" simplePos="0" relativeHeight="251664384" behindDoc="0" locked="0" layoutInCell="1" allowOverlap="1" wp14:anchorId="7808E377" wp14:editId="08D1540B">
              <wp:simplePos x="0" y="0"/>
              <wp:positionH relativeFrom="column">
                <wp:posOffset>1190625</wp:posOffset>
              </wp:positionH>
              <wp:positionV relativeFrom="paragraph">
                <wp:posOffset>6985</wp:posOffset>
              </wp:positionV>
              <wp:extent cx="828675" cy="290195"/>
              <wp:effectExtent l="0" t="0" r="0" b="0"/>
              <wp:wrapSquare wrapText="bothSides"/>
              <wp:docPr id="162943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38875" name=""/>
                      <pic:cNvPicPr/>
                    </pic:nvPicPr>
                    <pic:blipFill>
                      <a:blip r:embed="rId99">
                        <a:extLst>
                          <a:ext uri="{28A0092B-C50C-407E-A947-70E740481C1C}">
                            <a14:useLocalDpi xmlns:a14="http://schemas.microsoft.com/office/drawing/2010/main" val="0"/>
                          </a:ext>
                        </a:extLst>
                      </a:blip>
                      <a:stretch>
                        <a:fillRect/>
                      </a:stretch>
                    </pic:blipFill>
                    <pic:spPr>
                      <a:xfrm>
                        <a:off x="0" y="0"/>
                        <a:ext cx="828675" cy="290195"/>
                      </a:xfrm>
                      <a:prstGeom prst="rect">
                        <a:avLst/>
                      </a:prstGeom>
                    </pic:spPr>
                  </pic:pic>
                </a:graphicData>
              </a:graphic>
              <wp14:sizeRelH relativeFrom="margin">
                <wp14:pctWidth>0</wp14:pctWidth>
              </wp14:sizeRelH>
              <wp14:sizeRelV relativeFrom="margin">
                <wp14:pctHeight>0</wp14:pctHeight>
              </wp14:sizeRelV>
            </wp:anchor>
          </w:drawing>
        </w:r>
      </w:del>
      <w:r w:rsidR="0065045A">
        <w:t>Click</w:t>
      </w:r>
      <w:r w:rsidR="005E4E76">
        <w:t xml:space="preserve"> </w:t>
      </w:r>
      <w:proofErr w:type="gramStart"/>
      <w:r w:rsidR="0065045A">
        <w:t>the</w:t>
      </w:r>
      <w:ins w:id="144" w:author="Quang Nguyen" w:date="2025-07-21T11:31:00Z" w16du:dateUtc="2025-07-21T04:31:00Z">
        <w:r w:rsidR="00724712">
          <w:t xml:space="preserve"> </w:t>
        </w:r>
      </w:ins>
      <w:r w:rsidR="0065045A">
        <w:t xml:space="preserve"> </w:t>
      </w:r>
      <w:r w:rsidR="002C10A7">
        <w:t>button</w:t>
      </w:r>
      <w:proofErr w:type="gramEnd"/>
      <w:r w:rsidR="002C10A7">
        <w:t xml:space="preserve"> to </w:t>
      </w:r>
      <w:r w:rsidR="0065045A">
        <w:t xml:space="preserve">hide </w:t>
      </w:r>
      <w:r w:rsidR="00321E67">
        <w:rPr>
          <w:rFonts w:hint="eastAsia"/>
        </w:rPr>
        <w:t xml:space="preserve"> alarm window.</w:t>
      </w:r>
    </w:p>
    <w:p w14:paraId="77CFA9F1" w14:textId="7462AE9B" w:rsidR="004F028D" w:rsidRPr="00FB43F5" w:rsidRDefault="005D489B" w:rsidP="00067380">
      <w:pPr>
        <w:pStyle w:val="LineListStyle"/>
        <w:spacing w:after="240"/>
      </w:pPr>
      <w:ins w:id="145" w:author="Quang Nguyen" w:date="2025-07-21T11:31:00Z" w16du:dateUtc="2025-07-21T04:31:00Z">
        <w:r w:rsidRPr="00AD220F">
          <w:rPr>
            <w:noProof/>
          </w:rPr>
          <w:drawing>
            <wp:anchor distT="0" distB="0" distL="114300" distR="114300" simplePos="0" relativeHeight="251666432" behindDoc="0" locked="0" layoutInCell="1" allowOverlap="1" wp14:anchorId="22B96F08" wp14:editId="2DCBE41F">
              <wp:simplePos x="0" y="0"/>
              <wp:positionH relativeFrom="column">
                <wp:posOffset>1162050</wp:posOffset>
              </wp:positionH>
              <wp:positionV relativeFrom="paragraph">
                <wp:posOffset>3810</wp:posOffset>
              </wp:positionV>
              <wp:extent cx="721995" cy="276225"/>
              <wp:effectExtent l="0" t="0" r="0" b="0"/>
              <wp:wrapSquare wrapText="bothSides"/>
              <wp:docPr id="38592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21931" name=""/>
                      <pic:cNvPicPr/>
                    </pic:nvPicPr>
                    <pic:blipFill rotWithShape="1">
                      <a:blip r:embed="rId100">
                        <a:extLst>
                          <a:ext uri="{28A0092B-C50C-407E-A947-70E740481C1C}">
                            <a14:useLocalDpi xmlns:a14="http://schemas.microsoft.com/office/drawing/2010/main" val="0"/>
                          </a:ext>
                        </a:extLst>
                      </a:blip>
                      <a:srcRect t="8333"/>
                      <a:stretch/>
                    </pic:blipFill>
                    <pic:spPr bwMode="auto">
                      <a:xfrm>
                        <a:off x="0" y="0"/>
                        <a:ext cx="721995" cy="27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del w:id="146" w:author="Quang Nguyen" w:date="2025-07-21T11:31:00Z" w16du:dateUtc="2025-07-21T04:31:00Z">
        <w:r w:rsidR="00EF40D7" w:rsidRPr="00E22F1D" w:rsidDel="00AD220F">
          <w:rPr>
            <w:noProof/>
          </w:rPr>
          <w:drawing>
            <wp:anchor distT="0" distB="0" distL="114300" distR="114300" simplePos="0" relativeHeight="251663360" behindDoc="0" locked="0" layoutInCell="1" allowOverlap="1" wp14:anchorId="1C8590B1" wp14:editId="5BB67B8D">
              <wp:simplePos x="0" y="0"/>
              <wp:positionH relativeFrom="column">
                <wp:posOffset>1188133</wp:posOffset>
              </wp:positionH>
              <wp:positionV relativeFrom="paragraph">
                <wp:posOffset>9897</wp:posOffset>
              </wp:positionV>
              <wp:extent cx="672465" cy="273685"/>
              <wp:effectExtent l="0" t="0" r="0" b="0"/>
              <wp:wrapSquare wrapText="bothSides"/>
              <wp:docPr id="58292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20055" name=""/>
                      <pic:cNvPicPr/>
                    </pic:nvPicPr>
                    <pic:blipFill>
                      <a:blip r:embed="rId101">
                        <a:extLst>
                          <a:ext uri="{28A0092B-C50C-407E-A947-70E740481C1C}">
                            <a14:useLocalDpi xmlns:a14="http://schemas.microsoft.com/office/drawing/2010/main" val="0"/>
                          </a:ext>
                        </a:extLst>
                      </a:blip>
                      <a:stretch>
                        <a:fillRect/>
                      </a:stretch>
                    </pic:blipFill>
                    <pic:spPr>
                      <a:xfrm>
                        <a:off x="0" y="0"/>
                        <a:ext cx="672465" cy="273685"/>
                      </a:xfrm>
                      <a:prstGeom prst="rect">
                        <a:avLst/>
                      </a:prstGeom>
                    </pic:spPr>
                  </pic:pic>
                </a:graphicData>
              </a:graphic>
              <wp14:sizeRelH relativeFrom="margin">
                <wp14:pctWidth>0</wp14:pctWidth>
              </wp14:sizeRelH>
              <wp14:sizeRelV relativeFrom="margin">
                <wp14:pctHeight>0</wp14:pctHeight>
              </wp14:sizeRelV>
            </wp:anchor>
          </w:drawing>
        </w:r>
      </w:del>
      <w:r w:rsidR="009E657C">
        <w:t>Click the</w:t>
      </w:r>
      <w:ins w:id="147" w:author="Quang Nguyen" w:date="2025-07-21T11:31:00Z" w16du:dateUtc="2025-07-21T04:31:00Z">
        <w:r w:rsidR="00AD220F">
          <w:t xml:space="preserve"> </w:t>
        </w:r>
      </w:ins>
      <w:r w:rsidR="009E657C">
        <w:t xml:space="preserve">  </w:t>
      </w:r>
      <w:r w:rsidR="00C85B85">
        <w:t xml:space="preserve">button </w:t>
      </w:r>
      <w:r w:rsidR="009E657C">
        <w:t>to</w:t>
      </w:r>
      <w:r w:rsidR="00FB43F5" w:rsidRPr="00FB43F5">
        <w:t xml:space="preserve"> stop</w:t>
      </w:r>
      <w:r w:rsidR="000D7F6C">
        <w:t xml:space="preserve"> the sound of the buzzer.</w:t>
      </w:r>
    </w:p>
    <w:p w14:paraId="600F2452" w14:textId="1E75897F" w:rsidR="00DB4EFE" w:rsidRDefault="00DB4EFE" w:rsidP="00453002">
      <w:pPr>
        <w:pStyle w:val="2dg"/>
      </w:pPr>
      <w:bookmarkStart w:id="148" w:name="_Toc203983959"/>
      <w:r>
        <w:t>Alarm List</w:t>
      </w:r>
      <w:bookmarkEnd w:id="148"/>
    </w:p>
    <w:tbl>
      <w:tblPr>
        <w:tblStyle w:val="-31"/>
        <w:tblW w:w="5000" w:type="pct"/>
        <w:tblLayout w:type="fixed"/>
        <w:tblLook w:val="04A0" w:firstRow="1" w:lastRow="0" w:firstColumn="1" w:lastColumn="0" w:noHBand="0" w:noVBand="1"/>
      </w:tblPr>
      <w:tblGrid>
        <w:gridCol w:w="817"/>
        <w:gridCol w:w="1889"/>
        <w:gridCol w:w="2932"/>
        <w:gridCol w:w="3604"/>
      </w:tblGrid>
      <w:tr w:rsidR="00D36DB6" w:rsidRPr="00D36DB6" w14:paraId="03B89069" w14:textId="77777777" w:rsidTr="00754F4A">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42" w:type="pct"/>
          </w:tcPr>
          <w:p w14:paraId="6E083752" w14:textId="77777777" w:rsidR="00D36DB6" w:rsidRPr="00D36DB6" w:rsidRDefault="00D36DB6" w:rsidP="00D36DB6">
            <w:pPr>
              <w:jc w:val="center"/>
              <w:rPr>
                <w:rFonts w:ascii="Malgun Gothic" w:eastAsia="Malgun Gothic" w:hAnsi="Malgun Gothic" w:cs="Gulim"/>
                <w:sz w:val="20"/>
              </w:rPr>
            </w:pPr>
            <w:r w:rsidRPr="00D36DB6">
              <w:rPr>
                <w:rFonts w:ascii="Malgun Gothic" w:eastAsia="Malgun Gothic" w:hAnsi="Malgun Gothic" w:cs="Gulim" w:hint="eastAsia"/>
                <w:sz w:val="20"/>
              </w:rPr>
              <w:t>Code</w:t>
            </w:r>
          </w:p>
        </w:tc>
        <w:tc>
          <w:tcPr>
            <w:tcW w:w="1022" w:type="pct"/>
            <w:noWrap/>
            <w:hideMark/>
          </w:tcPr>
          <w:p w14:paraId="4C3F2E10" w14:textId="77777777" w:rsidR="00D36DB6" w:rsidRPr="00D36DB6" w:rsidRDefault="00D36DB6" w:rsidP="00D36DB6">
            <w:pPr>
              <w:jc w:val="center"/>
              <w:cnfStyle w:val="100000000000" w:firstRow="1" w:lastRow="0" w:firstColumn="0" w:lastColumn="0" w:oddVBand="0" w:evenVBand="0" w:oddHBand="0" w:evenHBand="0" w:firstRowFirstColumn="0" w:firstRowLastColumn="0" w:lastRowFirstColumn="0" w:lastRowLastColumn="0"/>
              <w:rPr>
                <w:rFonts w:ascii="Malgun Gothic" w:eastAsia="Malgun Gothic" w:hAnsi="Malgun Gothic" w:cs="Gulim"/>
                <w:sz w:val="20"/>
              </w:rPr>
            </w:pPr>
            <w:r w:rsidRPr="00D36DB6">
              <w:rPr>
                <w:rFonts w:ascii="Malgun Gothic" w:eastAsia="Malgun Gothic" w:hAnsi="Malgun Gothic" w:cs="Gulim" w:hint="eastAsia"/>
                <w:sz w:val="20"/>
              </w:rPr>
              <w:t>A</w:t>
            </w:r>
            <w:r w:rsidRPr="00D36DB6">
              <w:rPr>
                <w:rFonts w:ascii="Malgun Gothic" w:eastAsia="Malgun Gothic" w:hAnsi="Malgun Gothic" w:cs="Gulim"/>
                <w:sz w:val="20"/>
              </w:rPr>
              <w:t>larm</w:t>
            </w:r>
          </w:p>
        </w:tc>
        <w:tc>
          <w:tcPr>
            <w:tcW w:w="1586" w:type="pct"/>
            <w:noWrap/>
            <w:hideMark/>
          </w:tcPr>
          <w:p w14:paraId="2ED6FD98" w14:textId="77777777" w:rsidR="00D36DB6" w:rsidRPr="00D36DB6" w:rsidRDefault="00D36DB6" w:rsidP="00D36DB6">
            <w:pPr>
              <w:jc w:val="center"/>
              <w:cnfStyle w:val="100000000000" w:firstRow="1" w:lastRow="0" w:firstColumn="0" w:lastColumn="0" w:oddVBand="0" w:evenVBand="0" w:oddHBand="0" w:evenHBand="0" w:firstRowFirstColumn="0" w:firstRowLastColumn="0" w:lastRowFirstColumn="0" w:lastRowLastColumn="0"/>
              <w:rPr>
                <w:rFonts w:ascii="Malgun Gothic" w:eastAsia="Malgun Gothic" w:hAnsi="Malgun Gothic" w:cs="Gulim"/>
                <w:sz w:val="20"/>
              </w:rPr>
            </w:pPr>
            <w:r w:rsidRPr="00D36DB6">
              <w:rPr>
                <w:rFonts w:ascii="Malgun Gothic" w:eastAsia="Malgun Gothic" w:hAnsi="Malgun Gothic" w:cs="Gulim" w:hint="eastAsia"/>
                <w:sz w:val="20"/>
              </w:rPr>
              <w:t>C</w:t>
            </w:r>
            <w:r w:rsidRPr="00D36DB6">
              <w:rPr>
                <w:rFonts w:ascii="Malgun Gothic" w:eastAsia="Malgun Gothic" w:hAnsi="Malgun Gothic" w:cs="Gulim"/>
                <w:sz w:val="20"/>
              </w:rPr>
              <w:t>ause</w:t>
            </w:r>
          </w:p>
        </w:tc>
        <w:tc>
          <w:tcPr>
            <w:tcW w:w="1950" w:type="pct"/>
            <w:noWrap/>
            <w:hideMark/>
          </w:tcPr>
          <w:p w14:paraId="08CB8BA3" w14:textId="77777777" w:rsidR="00D36DB6" w:rsidRPr="00D36DB6" w:rsidRDefault="00D36DB6" w:rsidP="00D36DB6">
            <w:pPr>
              <w:jc w:val="center"/>
              <w:cnfStyle w:val="100000000000" w:firstRow="1" w:lastRow="0" w:firstColumn="0" w:lastColumn="0" w:oddVBand="0" w:evenVBand="0" w:oddHBand="0" w:evenHBand="0" w:firstRowFirstColumn="0" w:firstRowLastColumn="0" w:lastRowFirstColumn="0" w:lastRowLastColumn="0"/>
              <w:rPr>
                <w:rFonts w:ascii="Malgun Gothic" w:eastAsia="Malgun Gothic" w:hAnsi="Malgun Gothic" w:cs="Gulim"/>
                <w:sz w:val="20"/>
              </w:rPr>
            </w:pPr>
            <w:r w:rsidRPr="00D36DB6">
              <w:rPr>
                <w:rFonts w:ascii="Malgun Gothic" w:eastAsia="Malgun Gothic" w:hAnsi="Malgun Gothic" w:cs="Gulim" w:hint="eastAsia"/>
                <w:sz w:val="20"/>
              </w:rPr>
              <w:t>A</w:t>
            </w:r>
            <w:r w:rsidRPr="00D36DB6">
              <w:rPr>
                <w:rFonts w:ascii="Malgun Gothic" w:eastAsia="Malgun Gothic" w:hAnsi="Malgun Gothic" w:cs="Gulim"/>
                <w:sz w:val="20"/>
              </w:rPr>
              <w:t>ctions</w:t>
            </w:r>
          </w:p>
        </w:tc>
      </w:tr>
      <w:tr w:rsidR="00D36DB6" w:rsidRPr="00D36DB6" w14:paraId="2E5E7708"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5A88B55B" w14:textId="77777777" w:rsidR="00D36DB6" w:rsidRPr="00D36DB6" w:rsidRDefault="00D36DB6" w:rsidP="00D36DB6">
            <w:pPr>
              <w:widowControl/>
              <w:wordWrap/>
              <w:autoSpaceDE/>
              <w:autoSpaceDN/>
              <w:jc w:val="right"/>
              <w:rPr>
                <w:rFonts w:ascii="Malgun Gothic" w:eastAsia="Malgun Gothic" w:hAnsi="Malgun Gothic"/>
                <w:color w:val="000000"/>
              </w:rPr>
            </w:pPr>
            <w:r w:rsidRPr="00D36DB6">
              <w:rPr>
                <w:rFonts w:ascii="Malgun Gothic" w:eastAsia="Malgun Gothic" w:hAnsi="Malgun Gothic" w:hint="eastAsia"/>
                <w:color w:val="000000"/>
              </w:rPr>
              <w:t>0</w:t>
            </w:r>
          </w:p>
        </w:tc>
        <w:tc>
          <w:tcPr>
            <w:tcW w:w="1022" w:type="pct"/>
            <w:noWrap/>
            <w:vAlign w:val="center"/>
            <w:hideMark/>
          </w:tcPr>
          <w:p w14:paraId="49A23A27" w14:textId="77777777" w:rsidR="00D36DB6" w:rsidRPr="00D36DB6" w:rsidRDefault="00D36DB6" w:rsidP="00D36DB6">
            <w:pPr>
              <w:widowControl/>
              <w:wordWrap/>
              <w:autoSpaceDE/>
              <w:autoSpaceDN/>
              <w:jc w:val="left"/>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EMERGENCY SWITCH PUSHED</w:t>
            </w:r>
          </w:p>
        </w:tc>
        <w:tc>
          <w:tcPr>
            <w:tcW w:w="1586" w:type="pct"/>
            <w:noWrap/>
            <w:vAlign w:val="center"/>
            <w:hideMark/>
          </w:tcPr>
          <w:p w14:paraId="6F9DB8B1"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emergency switch is pushed.</w:t>
            </w:r>
          </w:p>
        </w:tc>
        <w:tc>
          <w:tcPr>
            <w:tcW w:w="1950" w:type="pct"/>
            <w:noWrap/>
            <w:vAlign w:val="center"/>
            <w:hideMark/>
          </w:tcPr>
          <w:p w14:paraId="10C345EE"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Release the emergency switch.</w:t>
            </w:r>
          </w:p>
        </w:tc>
      </w:tr>
      <w:tr w:rsidR="00D36DB6" w:rsidRPr="00D36DB6" w14:paraId="74CE6CD9"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790930E4"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1</w:t>
            </w:r>
          </w:p>
        </w:tc>
        <w:tc>
          <w:tcPr>
            <w:tcW w:w="1022" w:type="pct"/>
            <w:noWrap/>
            <w:vAlign w:val="center"/>
            <w:hideMark/>
          </w:tcPr>
          <w:p w14:paraId="70A58380"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DOOR OPENED</w:t>
            </w:r>
          </w:p>
        </w:tc>
        <w:tc>
          <w:tcPr>
            <w:tcW w:w="1586" w:type="pct"/>
            <w:noWrap/>
            <w:vAlign w:val="center"/>
            <w:hideMark/>
          </w:tcPr>
          <w:p w14:paraId="18B2BC44"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door is opened.</w:t>
            </w:r>
          </w:p>
        </w:tc>
        <w:tc>
          <w:tcPr>
            <w:tcW w:w="1950" w:type="pct"/>
            <w:noWrap/>
            <w:vAlign w:val="center"/>
            <w:hideMark/>
          </w:tcPr>
          <w:p w14:paraId="1BED2C6F" w14:textId="4BBD41D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It's dangerous to work during door opened</w:t>
            </w:r>
            <w:r w:rsidR="00594838">
              <w:rPr>
                <w:rFonts w:ascii="Malgun Gothic" w:eastAsia="Malgun Gothic" w:hAnsi="Malgun Gothic"/>
                <w:color w:val="000000"/>
                <w:sz w:val="20"/>
              </w:rPr>
              <w:t xml:space="preserve"> =</w:t>
            </w:r>
            <w:r w:rsidRPr="00D36DB6">
              <w:rPr>
                <w:rFonts w:ascii="Malgun Gothic" w:eastAsia="Malgun Gothic" w:hAnsi="Malgun Gothic" w:hint="eastAsia"/>
                <w:color w:val="000000"/>
                <w:sz w:val="20"/>
              </w:rPr>
              <w:t>&gt;</w:t>
            </w:r>
            <w:r w:rsidR="00594838">
              <w:rPr>
                <w:rFonts w:ascii="Malgun Gothic" w:eastAsia="Malgun Gothic" w:hAnsi="Malgun Gothic"/>
                <w:color w:val="000000"/>
                <w:sz w:val="20"/>
              </w:rPr>
              <w:t xml:space="preserve"> </w:t>
            </w:r>
            <w:r w:rsidRPr="00D36DB6">
              <w:rPr>
                <w:rFonts w:ascii="Malgun Gothic" w:eastAsia="Malgun Gothic" w:hAnsi="Malgun Gothic" w:hint="eastAsia"/>
                <w:color w:val="000000"/>
                <w:sz w:val="20"/>
              </w:rPr>
              <w:t>Check the door lock.</w:t>
            </w:r>
          </w:p>
        </w:tc>
      </w:tr>
      <w:tr w:rsidR="00D36DB6" w:rsidRPr="00D36DB6" w14:paraId="4646E54B"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2E32A876"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2</w:t>
            </w:r>
          </w:p>
        </w:tc>
        <w:tc>
          <w:tcPr>
            <w:tcW w:w="1022" w:type="pct"/>
            <w:noWrap/>
            <w:vAlign w:val="center"/>
            <w:hideMark/>
          </w:tcPr>
          <w:p w14:paraId="6875726F"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MAIN AIR PRESSURE NOT DETECTED</w:t>
            </w:r>
          </w:p>
        </w:tc>
        <w:tc>
          <w:tcPr>
            <w:tcW w:w="1586" w:type="pct"/>
            <w:noWrap/>
            <w:vAlign w:val="center"/>
            <w:hideMark/>
          </w:tcPr>
          <w:p w14:paraId="7CB3F5AC"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pressure of main air is not detected.</w:t>
            </w:r>
          </w:p>
        </w:tc>
        <w:tc>
          <w:tcPr>
            <w:tcW w:w="1950" w:type="pct"/>
            <w:noWrap/>
            <w:vAlign w:val="center"/>
            <w:hideMark/>
          </w:tcPr>
          <w:p w14:paraId="1EE4B029" w14:textId="554715C0"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status of main air</w:t>
            </w:r>
            <w:r w:rsidR="00594838">
              <w:rPr>
                <w:rFonts w:ascii="Malgun Gothic" w:eastAsia="Malgun Gothic" w:hAnsi="Malgun Gothic"/>
                <w:color w:val="000000"/>
                <w:sz w:val="20"/>
              </w:rPr>
              <w:t xml:space="preserve"> =</w:t>
            </w:r>
            <w:r w:rsidRPr="00D36DB6">
              <w:rPr>
                <w:rFonts w:ascii="Malgun Gothic" w:eastAsia="Malgun Gothic" w:hAnsi="Malgun Gothic" w:hint="eastAsia"/>
                <w:color w:val="000000"/>
                <w:sz w:val="20"/>
              </w:rPr>
              <w:t>&gt;</w:t>
            </w:r>
            <w:r w:rsidR="00594838">
              <w:rPr>
                <w:rFonts w:ascii="Malgun Gothic" w:eastAsia="Malgun Gothic" w:hAnsi="Malgun Gothic"/>
                <w:color w:val="000000"/>
                <w:sz w:val="20"/>
              </w:rPr>
              <w:t xml:space="preserve"> </w:t>
            </w:r>
            <w:r w:rsidRPr="00D36DB6">
              <w:rPr>
                <w:rFonts w:ascii="Malgun Gothic" w:eastAsia="Malgun Gothic" w:hAnsi="Malgun Gothic" w:hint="eastAsia"/>
                <w:color w:val="000000"/>
                <w:sz w:val="20"/>
              </w:rPr>
              <w:t>Check the pressure detector of main air.</w:t>
            </w:r>
          </w:p>
        </w:tc>
      </w:tr>
      <w:tr w:rsidR="00D36DB6" w:rsidRPr="00D36DB6" w14:paraId="61CC1AD7"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28D74444"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3</w:t>
            </w:r>
          </w:p>
        </w:tc>
        <w:tc>
          <w:tcPr>
            <w:tcW w:w="1022" w:type="pct"/>
            <w:noWrap/>
            <w:vAlign w:val="center"/>
            <w:hideMark/>
          </w:tcPr>
          <w:p w14:paraId="6562AC42"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N2 PRESSURE NOT DETECTED</w:t>
            </w:r>
          </w:p>
        </w:tc>
        <w:tc>
          <w:tcPr>
            <w:tcW w:w="1586" w:type="pct"/>
            <w:noWrap/>
            <w:vAlign w:val="center"/>
            <w:hideMark/>
          </w:tcPr>
          <w:p w14:paraId="15774BBA"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pressure of N2 is not detected.</w:t>
            </w:r>
          </w:p>
        </w:tc>
        <w:tc>
          <w:tcPr>
            <w:tcW w:w="1950" w:type="pct"/>
            <w:noWrap/>
            <w:vAlign w:val="center"/>
            <w:hideMark/>
          </w:tcPr>
          <w:p w14:paraId="1CA0D9B1" w14:textId="3B31BC0F"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status of N2</w:t>
            </w:r>
            <w:r w:rsidR="00594838">
              <w:rPr>
                <w:rFonts w:ascii="Malgun Gothic" w:eastAsia="Malgun Gothic" w:hAnsi="Malgun Gothic"/>
                <w:color w:val="000000"/>
                <w:sz w:val="20"/>
              </w:rPr>
              <w:t xml:space="preserve"> =</w:t>
            </w:r>
            <w:r w:rsidRPr="00D36DB6">
              <w:rPr>
                <w:rFonts w:ascii="Malgun Gothic" w:eastAsia="Malgun Gothic" w:hAnsi="Malgun Gothic" w:hint="eastAsia"/>
                <w:color w:val="000000"/>
                <w:sz w:val="20"/>
              </w:rPr>
              <w:t>&gt;</w:t>
            </w:r>
            <w:r w:rsidR="00594838">
              <w:rPr>
                <w:rFonts w:ascii="Malgun Gothic" w:eastAsia="Malgun Gothic" w:hAnsi="Malgun Gothic"/>
                <w:color w:val="000000"/>
                <w:sz w:val="20"/>
              </w:rPr>
              <w:t xml:space="preserve"> </w:t>
            </w:r>
            <w:r w:rsidRPr="00D36DB6">
              <w:rPr>
                <w:rFonts w:ascii="Malgun Gothic" w:eastAsia="Malgun Gothic" w:hAnsi="Malgun Gothic" w:hint="eastAsia"/>
                <w:color w:val="000000"/>
                <w:sz w:val="20"/>
              </w:rPr>
              <w:t>Check the pressure detector of N2.</w:t>
            </w:r>
          </w:p>
        </w:tc>
      </w:tr>
      <w:tr w:rsidR="00D36DB6" w:rsidRPr="00D36DB6" w14:paraId="393EAEF4"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6E2E8524"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4</w:t>
            </w:r>
          </w:p>
        </w:tc>
        <w:tc>
          <w:tcPr>
            <w:tcW w:w="1022" w:type="pct"/>
            <w:noWrap/>
            <w:vAlign w:val="center"/>
            <w:hideMark/>
          </w:tcPr>
          <w:p w14:paraId="09B6AA85"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HEATER OVERLOAD</w:t>
            </w:r>
          </w:p>
        </w:tc>
        <w:tc>
          <w:tcPr>
            <w:tcW w:w="1586" w:type="pct"/>
            <w:noWrap/>
            <w:vAlign w:val="center"/>
            <w:hideMark/>
          </w:tcPr>
          <w:p w14:paraId="3FB86E48"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heater overload signal is detected.</w:t>
            </w:r>
          </w:p>
        </w:tc>
        <w:tc>
          <w:tcPr>
            <w:tcW w:w="1950" w:type="pct"/>
            <w:noWrap/>
            <w:vAlign w:val="center"/>
            <w:hideMark/>
          </w:tcPr>
          <w:p w14:paraId="216BA251" w14:textId="73EB076A"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status of heater</w:t>
            </w:r>
            <w:r w:rsidR="00594838">
              <w:rPr>
                <w:rFonts w:ascii="Malgun Gothic" w:eastAsia="Malgun Gothic" w:hAnsi="Malgun Gothic"/>
                <w:color w:val="000000"/>
                <w:sz w:val="20"/>
              </w:rPr>
              <w:t xml:space="preserve"> =</w:t>
            </w:r>
            <w:r w:rsidRPr="00D36DB6">
              <w:rPr>
                <w:rFonts w:ascii="Malgun Gothic" w:eastAsia="Malgun Gothic" w:hAnsi="Malgun Gothic" w:hint="eastAsia"/>
                <w:color w:val="000000"/>
                <w:sz w:val="20"/>
              </w:rPr>
              <w:t>&gt;</w:t>
            </w:r>
            <w:r w:rsidR="001622C2">
              <w:rPr>
                <w:rFonts w:ascii="Malgun Gothic" w:eastAsia="Malgun Gothic" w:hAnsi="Malgun Gothic"/>
                <w:color w:val="000000"/>
                <w:sz w:val="20"/>
              </w:rPr>
              <w:t xml:space="preserve"> </w:t>
            </w:r>
            <w:r w:rsidRPr="00D36DB6">
              <w:rPr>
                <w:rFonts w:ascii="Malgun Gothic" w:eastAsia="Malgun Gothic" w:hAnsi="Malgun Gothic" w:hint="eastAsia"/>
                <w:color w:val="000000"/>
                <w:sz w:val="20"/>
              </w:rPr>
              <w:t>Check the status of SSR</w:t>
            </w:r>
            <w:r w:rsidR="00C53DCF">
              <w:rPr>
                <w:rFonts w:ascii="Malgun Gothic" w:eastAsia="Malgun Gothic" w:hAnsi="Malgun Gothic"/>
                <w:color w:val="000000"/>
                <w:sz w:val="20"/>
              </w:rPr>
              <w:t xml:space="preserve"> =</w:t>
            </w:r>
            <w:r w:rsidRPr="00D36DB6">
              <w:rPr>
                <w:rFonts w:ascii="Malgun Gothic" w:eastAsia="Malgun Gothic" w:hAnsi="Malgun Gothic" w:hint="eastAsia"/>
                <w:color w:val="000000"/>
                <w:sz w:val="20"/>
              </w:rPr>
              <w:t>&gt;</w:t>
            </w:r>
            <w:r w:rsidR="00C53DCF">
              <w:rPr>
                <w:rFonts w:ascii="Malgun Gothic" w:eastAsia="Malgun Gothic" w:hAnsi="Malgun Gothic"/>
                <w:color w:val="000000"/>
                <w:sz w:val="20"/>
              </w:rPr>
              <w:t xml:space="preserve"> </w:t>
            </w:r>
            <w:r w:rsidRPr="00D36DB6">
              <w:rPr>
                <w:rFonts w:ascii="Malgun Gothic" w:eastAsia="Malgun Gothic" w:hAnsi="Malgun Gothic" w:hint="eastAsia"/>
                <w:color w:val="000000"/>
                <w:sz w:val="20"/>
              </w:rPr>
              <w:t>Check the status of EOCR.</w:t>
            </w:r>
          </w:p>
        </w:tc>
      </w:tr>
      <w:tr w:rsidR="00D36DB6" w:rsidRPr="00D36DB6" w14:paraId="6FEE934A"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34CAA2F4"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5</w:t>
            </w:r>
          </w:p>
        </w:tc>
        <w:tc>
          <w:tcPr>
            <w:tcW w:w="1022" w:type="pct"/>
            <w:noWrap/>
            <w:vAlign w:val="center"/>
            <w:hideMark/>
          </w:tcPr>
          <w:p w14:paraId="5CDA3C16"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BLOWER OVERLOAD</w:t>
            </w:r>
          </w:p>
        </w:tc>
        <w:tc>
          <w:tcPr>
            <w:tcW w:w="1586" w:type="pct"/>
            <w:noWrap/>
            <w:vAlign w:val="center"/>
            <w:hideMark/>
          </w:tcPr>
          <w:p w14:paraId="3B4002D7"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blower overload signal is detected.</w:t>
            </w:r>
          </w:p>
        </w:tc>
        <w:tc>
          <w:tcPr>
            <w:tcW w:w="1950" w:type="pct"/>
            <w:noWrap/>
            <w:vAlign w:val="center"/>
            <w:hideMark/>
          </w:tcPr>
          <w:p w14:paraId="21B9CCB2" w14:textId="7703878F"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blower motor</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EMPR of the blower motor.</w:t>
            </w:r>
          </w:p>
        </w:tc>
      </w:tr>
      <w:tr w:rsidR="00D36DB6" w:rsidRPr="00D36DB6" w14:paraId="0B8264A1"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2E957ACA"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6</w:t>
            </w:r>
          </w:p>
        </w:tc>
        <w:tc>
          <w:tcPr>
            <w:tcW w:w="1022" w:type="pct"/>
            <w:noWrap/>
            <w:vAlign w:val="center"/>
            <w:hideMark/>
          </w:tcPr>
          <w:p w14:paraId="3794696E"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BLOWER OVERLOAD</w:t>
            </w:r>
          </w:p>
        </w:tc>
        <w:tc>
          <w:tcPr>
            <w:tcW w:w="1586" w:type="pct"/>
            <w:noWrap/>
            <w:vAlign w:val="center"/>
            <w:hideMark/>
          </w:tcPr>
          <w:p w14:paraId="539D76D4"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blower overload signal is detected.</w:t>
            </w:r>
          </w:p>
        </w:tc>
        <w:tc>
          <w:tcPr>
            <w:tcW w:w="1950" w:type="pct"/>
            <w:noWrap/>
            <w:vAlign w:val="center"/>
            <w:hideMark/>
          </w:tcPr>
          <w:p w14:paraId="5AE482FF"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blower motor.</w:t>
            </w:r>
          </w:p>
        </w:tc>
      </w:tr>
      <w:tr w:rsidR="00D36DB6" w:rsidRPr="00D36DB6" w14:paraId="0001B64D"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245B2EDC"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7</w:t>
            </w:r>
          </w:p>
        </w:tc>
        <w:tc>
          <w:tcPr>
            <w:tcW w:w="1022" w:type="pct"/>
            <w:noWrap/>
            <w:vAlign w:val="center"/>
            <w:hideMark/>
          </w:tcPr>
          <w:p w14:paraId="59217481"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CHAMBER OVER TEMP.</w:t>
            </w:r>
          </w:p>
        </w:tc>
        <w:tc>
          <w:tcPr>
            <w:tcW w:w="1586" w:type="pct"/>
            <w:noWrap/>
            <w:vAlign w:val="center"/>
            <w:hideMark/>
          </w:tcPr>
          <w:p w14:paraId="737F56BF"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chamber over temp. signal is detected.</w:t>
            </w:r>
          </w:p>
        </w:tc>
        <w:tc>
          <w:tcPr>
            <w:tcW w:w="1950" w:type="pct"/>
            <w:noWrap/>
            <w:vAlign w:val="center"/>
            <w:hideMark/>
          </w:tcPr>
          <w:p w14:paraId="772FCE13" w14:textId="59C5AE90"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heater</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limit controller's setting value.</w:t>
            </w:r>
          </w:p>
        </w:tc>
      </w:tr>
      <w:tr w:rsidR="00D36DB6" w:rsidRPr="00D36DB6" w14:paraId="58B95929"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5CBB6423"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8</w:t>
            </w:r>
          </w:p>
        </w:tc>
        <w:tc>
          <w:tcPr>
            <w:tcW w:w="1022" w:type="pct"/>
            <w:noWrap/>
            <w:vAlign w:val="center"/>
            <w:hideMark/>
          </w:tcPr>
          <w:p w14:paraId="1BFD8D74"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DAMPER MOTOR ALARM</w:t>
            </w:r>
          </w:p>
        </w:tc>
        <w:tc>
          <w:tcPr>
            <w:tcW w:w="1586" w:type="pct"/>
            <w:noWrap/>
            <w:vAlign w:val="center"/>
            <w:hideMark/>
          </w:tcPr>
          <w:p w14:paraId="69284A58"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damper motor alarm signal is detected.</w:t>
            </w:r>
          </w:p>
        </w:tc>
        <w:tc>
          <w:tcPr>
            <w:tcW w:w="1950" w:type="pct"/>
            <w:noWrap/>
            <w:vAlign w:val="center"/>
            <w:hideMark/>
          </w:tcPr>
          <w:p w14:paraId="49B8FC71"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damper motor.</w:t>
            </w:r>
          </w:p>
        </w:tc>
      </w:tr>
      <w:tr w:rsidR="00D36DB6" w:rsidRPr="00D36DB6" w14:paraId="5103E1C0"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599E5921"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9</w:t>
            </w:r>
          </w:p>
        </w:tc>
        <w:tc>
          <w:tcPr>
            <w:tcW w:w="1022" w:type="pct"/>
            <w:noWrap/>
            <w:vAlign w:val="center"/>
            <w:hideMark/>
          </w:tcPr>
          <w:p w14:paraId="2ACE1BA9"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DIFFERENTIAL PRESSURE ALARM</w:t>
            </w:r>
          </w:p>
        </w:tc>
        <w:tc>
          <w:tcPr>
            <w:tcW w:w="1586" w:type="pct"/>
            <w:noWrap/>
            <w:vAlign w:val="center"/>
            <w:hideMark/>
          </w:tcPr>
          <w:p w14:paraId="4007DF9C"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differential pressure detector alarm signal is detected.</w:t>
            </w:r>
          </w:p>
        </w:tc>
        <w:tc>
          <w:tcPr>
            <w:tcW w:w="1950" w:type="pct"/>
            <w:noWrap/>
            <w:vAlign w:val="center"/>
            <w:hideMark/>
          </w:tcPr>
          <w:p w14:paraId="091A4CE0" w14:textId="22A7A1F8"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differential pressure detector</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status HEPA filter</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pollution degree of HEPA filter and replace it if needed.</w:t>
            </w:r>
          </w:p>
        </w:tc>
      </w:tr>
      <w:tr w:rsidR="00D36DB6" w:rsidRPr="00D36DB6" w14:paraId="4A0A59B4"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1CF85B51"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10</w:t>
            </w:r>
          </w:p>
        </w:tc>
        <w:tc>
          <w:tcPr>
            <w:tcW w:w="1022" w:type="pct"/>
            <w:noWrap/>
            <w:vAlign w:val="center"/>
            <w:hideMark/>
          </w:tcPr>
          <w:p w14:paraId="7ED400B9"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SSR OVER TEMP.</w:t>
            </w:r>
          </w:p>
        </w:tc>
        <w:tc>
          <w:tcPr>
            <w:tcW w:w="1586" w:type="pct"/>
            <w:noWrap/>
            <w:vAlign w:val="center"/>
            <w:hideMark/>
          </w:tcPr>
          <w:p w14:paraId="262CB24B"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SSR over temp. signal is detected.</w:t>
            </w:r>
          </w:p>
        </w:tc>
        <w:tc>
          <w:tcPr>
            <w:tcW w:w="1950" w:type="pct"/>
            <w:noWrap/>
            <w:vAlign w:val="center"/>
            <w:hideMark/>
          </w:tcPr>
          <w:p w14:paraId="1BC0AF1B" w14:textId="7B545004"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status of heater</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status of SSR.</w:t>
            </w:r>
          </w:p>
        </w:tc>
      </w:tr>
      <w:tr w:rsidR="00D36DB6" w:rsidRPr="00D36DB6" w14:paraId="73819E52"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0A201F64"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11</w:t>
            </w:r>
          </w:p>
        </w:tc>
        <w:tc>
          <w:tcPr>
            <w:tcW w:w="1022" w:type="pct"/>
            <w:noWrap/>
            <w:vAlign w:val="center"/>
            <w:hideMark/>
          </w:tcPr>
          <w:p w14:paraId="0D61005F"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WATER FLOW NOT DETECTED</w:t>
            </w:r>
          </w:p>
        </w:tc>
        <w:tc>
          <w:tcPr>
            <w:tcW w:w="1586" w:type="pct"/>
            <w:noWrap/>
            <w:vAlign w:val="center"/>
            <w:hideMark/>
          </w:tcPr>
          <w:p w14:paraId="5D57E319"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water flow of chamber is not detected.</w:t>
            </w:r>
          </w:p>
        </w:tc>
        <w:tc>
          <w:tcPr>
            <w:tcW w:w="1950" w:type="pct"/>
            <w:noWrap/>
            <w:vAlign w:val="center"/>
            <w:hideMark/>
          </w:tcPr>
          <w:p w14:paraId="0FB024D4" w14:textId="3CDB20F6"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water flow with equipment</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status of water flow detector</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status of solenoid valve in chamber.</w:t>
            </w:r>
          </w:p>
        </w:tc>
      </w:tr>
      <w:tr w:rsidR="00D36DB6" w:rsidRPr="00D36DB6" w14:paraId="3A338121"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4EA3B0AA"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lastRenderedPageBreak/>
              <w:t>12</w:t>
            </w:r>
          </w:p>
        </w:tc>
        <w:tc>
          <w:tcPr>
            <w:tcW w:w="1022" w:type="pct"/>
            <w:noWrap/>
            <w:vAlign w:val="center"/>
            <w:hideMark/>
          </w:tcPr>
          <w:p w14:paraId="78BD53C7"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ELECTRONIC PANEL OPENED</w:t>
            </w:r>
          </w:p>
        </w:tc>
        <w:tc>
          <w:tcPr>
            <w:tcW w:w="1586" w:type="pct"/>
            <w:noWrap/>
            <w:vAlign w:val="center"/>
            <w:hideMark/>
          </w:tcPr>
          <w:p w14:paraId="1243FA53"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open signal of electronic panel is detected.</w:t>
            </w:r>
          </w:p>
        </w:tc>
        <w:tc>
          <w:tcPr>
            <w:tcW w:w="1950" w:type="pct"/>
            <w:noWrap/>
            <w:vAlign w:val="center"/>
            <w:hideMark/>
          </w:tcPr>
          <w:p w14:paraId="54E6ED89" w14:textId="4B64E4A6"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Close the electronic door for safety</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status of door detect sensor of electronic panel.</w:t>
            </w:r>
          </w:p>
        </w:tc>
      </w:tr>
      <w:tr w:rsidR="00D36DB6" w:rsidRPr="00D36DB6" w14:paraId="19D7C44A"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64ED9917"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13</w:t>
            </w:r>
          </w:p>
        </w:tc>
        <w:tc>
          <w:tcPr>
            <w:tcW w:w="1022" w:type="pct"/>
            <w:noWrap/>
            <w:vAlign w:val="center"/>
            <w:hideMark/>
          </w:tcPr>
          <w:p w14:paraId="0A16F9D9"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O2 DENSITY ALARM</w:t>
            </w:r>
          </w:p>
        </w:tc>
        <w:tc>
          <w:tcPr>
            <w:tcW w:w="1586" w:type="pct"/>
            <w:noWrap/>
            <w:vAlign w:val="center"/>
            <w:hideMark/>
          </w:tcPr>
          <w:p w14:paraId="2E7BC24A"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O2 density alarm is detected.</w:t>
            </w:r>
          </w:p>
        </w:tc>
        <w:tc>
          <w:tcPr>
            <w:tcW w:w="1950" w:type="pct"/>
            <w:noWrap/>
            <w:vAlign w:val="center"/>
            <w:hideMark/>
          </w:tcPr>
          <w:p w14:paraId="5CD95D29" w14:textId="0DB34F92"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O2 density is higher than setting value</w:t>
            </w:r>
            <w:r w:rsidR="00BF6C34">
              <w:rPr>
                <w:rFonts w:ascii="Malgun Gothic" w:eastAsia="Malgun Gothic" w:hAnsi="Malgun Gothic" w:hint="eastAsia"/>
                <w:color w:val="000000"/>
                <w:sz w:val="20"/>
              </w:rPr>
              <w:t xml:space="preserve"> =</w:t>
            </w:r>
            <w:proofErr w:type="gramStart"/>
            <w:r w:rsidR="00BF6C34">
              <w:rPr>
                <w:rFonts w:ascii="Malgun Gothic" w:eastAsia="Malgun Gothic" w:hAnsi="Malgun Gothic" w:hint="eastAsia"/>
                <w:color w:val="000000"/>
                <w:sz w:val="20"/>
              </w:rPr>
              <w:t xml:space="preserve">&gt; </w:t>
            </w:r>
            <w:r w:rsidR="00594838">
              <w:rPr>
                <w:rFonts w:ascii="Malgun Gothic" w:eastAsia="Malgun Gothic" w:hAnsi="Malgun Gothic"/>
                <w:color w:val="000000"/>
                <w:sz w:val="20"/>
              </w:rPr>
              <w:t xml:space="preserve"> </w:t>
            </w:r>
            <w:r w:rsidRPr="00D36DB6">
              <w:rPr>
                <w:rFonts w:ascii="Malgun Gothic" w:eastAsia="Malgun Gothic" w:hAnsi="Malgun Gothic" w:hint="eastAsia"/>
                <w:color w:val="000000"/>
                <w:sz w:val="20"/>
              </w:rPr>
              <w:t>Check</w:t>
            </w:r>
            <w:proofErr w:type="gramEnd"/>
            <w:r w:rsidRPr="00D36DB6">
              <w:rPr>
                <w:rFonts w:ascii="Malgun Gothic" w:eastAsia="Malgun Gothic" w:hAnsi="Malgun Gothic" w:hint="eastAsia"/>
                <w:color w:val="000000"/>
                <w:sz w:val="20"/>
              </w:rPr>
              <w:t xml:space="preserve"> the equipment</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status of O2 analyzer</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status of damper.</w:t>
            </w:r>
          </w:p>
        </w:tc>
      </w:tr>
      <w:tr w:rsidR="00D36DB6" w:rsidRPr="00D36DB6" w14:paraId="3C35E85B"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05920EEC"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14</w:t>
            </w:r>
          </w:p>
        </w:tc>
        <w:tc>
          <w:tcPr>
            <w:tcW w:w="1022" w:type="pct"/>
            <w:noWrap/>
            <w:vAlign w:val="center"/>
            <w:hideMark/>
          </w:tcPr>
          <w:p w14:paraId="4F532483"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GROUNDING ALARM</w:t>
            </w:r>
          </w:p>
        </w:tc>
        <w:tc>
          <w:tcPr>
            <w:tcW w:w="1586" w:type="pct"/>
            <w:noWrap/>
            <w:vAlign w:val="center"/>
            <w:hideMark/>
          </w:tcPr>
          <w:p w14:paraId="43AC98F2"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grounding alarm is detected.</w:t>
            </w:r>
          </w:p>
        </w:tc>
        <w:tc>
          <w:tcPr>
            <w:tcW w:w="1950" w:type="pct"/>
            <w:noWrap/>
            <w:vAlign w:val="center"/>
            <w:hideMark/>
          </w:tcPr>
          <w:p w14:paraId="4F745035"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status of equipment ground.</w:t>
            </w:r>
          </w:p>
        </w:tc>
      </w:tr>
      <w:tr w:rsidR="00D36DB6" w:rsidRPr="00D36DB6" w14:paraId="15AE8073"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7B1FC27F"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15</w:t>
            </w:r>
          </w:p>
        </w:tc>
        <w:tc>
          <w:tcPr>
            <w:tcW w:w="1022" w:type="pct"/>
            <w:noWrap/>
            <w:vAlign w:val="center"/>
          </w:tcPr>
          <w:p w14:paraId="0C75815E"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PV HIGH ALARM</w:t>
            </w:r>
          </w:p>
        </w:tc>
        <w:tc>
          <w:tcPr>
            <w:tcW w:w="1586" w:type="pct"/>
            <w:noWrap/>
            <w:vAlign w:val="center"/>
          </w:tcPr>
          <w:p w14:paraId="12F0B71D"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PV high alarm signal was detected.</w:t>
            </w:r>
          </w:p>
        </w:tc>
        <w:tc>
          <w:tcPr>
            <w:tcW w:w="1950" w:type="pct"/>
            <w:noWrap/>
            <w:vAlign w:val="center"/>
          </w:tcPr>
          <w:p w14:paraId="37AD7D59" w14:textId="2FACE322"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temp. controller</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PV high setting value of the pattern in the setting window.</w:t>
            </w:r>
          </w:p>
        </w:tc>
      </w:tr>
      <w:tr w:rsidR="00D36DB6" w:rsidRPr="00D36DB6" w14:paraId="1C91D39E"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62826955"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16</w:t>
            </w:r>
          </w:p>
        </w:tc>
        <w:tc>
          <w:tcPr>
            <w:tcW w:w="1022" w:type="pct"/>
            <w:noWrap/>
            <w:vAlign w:val="center"/>
          </w:tcPr>
          <w:p w14:paraId="400FCC81"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PV LOW ALARM</w:t>
            </w:r>
          </w:p>
        </w:tc>
        <w:tc>
          <w:tcPr>
            <w:tcW w:w="1586" w:type="pct"/>
            <w:noWrap/>
            <w:vAlign w:val="center"/>
          </w:tcPr>
          <w:p w14:paraId="3925368C"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PV low alarm signal was detected.</w:t>
            </w:r>
          </w:p>
        </w:tc>
        <w:tc>
          <w:tcPr>
            <w:tcW w:w="1950" w:type="pct"/>
            <w:noWrap/>
            <w:vAlign w:val="center"/>
          </w:tcPr>
          <w:p w14:paraId="63AA6FD9" w14:textId="050EE5B3"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temp. controller</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PV low setting value of the pattern in the setting window.</w:t>
            </w:r>
          </w:p>
        </w:tc>
      </w:tr>
      <w:tr w:rsidR="00D36DB6" w:rsidRPr="00D36DB6" w14:paraId="5A9425DB"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21700A93"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17</w:t>
            </w:r>
          </w:p>
        </w:tc>
        <w:tc>
          <w:tcPr>
            <w:tcW w:w="1022" w:type="pct"/>
            <w:noWrap/>
            <w:vAlign w:val="center"/>
          </w:tcPr>
          <w:p w14:paraId="62526964"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 CONTROLLER COMM. TIMEOVER</w:t>
            </w:r>
          </w:p>
        </w:tc>
        <w:tc>
          <w:tcPr>
            <w:tcW w:w="1586" w:type="pct"/>
            <w:noWrap/>
            <w:vAlign w:val="center"/>
          </w:tcPr>
          <w:p w14:paraId="0EA1FFD1"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No response from temperature controller.</w:t>
            </w:r>
          </w:p>
        </w:tc>
        <w:tc>
          <w:tcPr>
            <w:tcW w:w="1950" w:type="pct"/>
            <w:noWrap/>
            <w:vAlign w:val="center"/>
          </w:tcPr>
          <w:p w14:paraId="77DFAA46" w14:textId="2850CAFA"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comm. port setting</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communication line.</w:t>
            </w:r>
          </w:p>
        </w:tc>
      </w:tr>
      <w:tr w:rsidR="00D36DB6" w:rsidRPr="00D36DB6" w14:paraId="386091D3"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007D2817"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18</w:t>
            </w:r>
          </w:p>
        </w:tc>
        <w:tc>
          <w:tcPr>
            <w:tcW w:w="1022" w:type="pct"/>
            <w:noWrap/>
            <w:vAlign w:val="center"/>
          </w:tcPr>
          <w:p w14:paraId="5C77B28D"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LIMIT CONTROLLER COMM. TIMEOVER</w:t>
            </w:r>
          </w:p>
        </w:tc>
        <w:tc>
          <w:tcPr>
            <w:tcW w:w="1586" w:type="pct"/>
            <w:noWrap/>
            <w:vAlign w:val="center"/>
          </w:tcPr>
          <w:p w14:paraId="7709ADE7"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No response from the limit controller.</w:t>
            </w:r>
          </w:p>
        </w:tc>
        <w:tc>
          <w:tcPr>
            <w:tcW w:w="1950" w:type="pct"/>
            <w:noWrap/>
            <w:vAlign w:val="center"/>
          </w:tcPr>
          <w:p w14:paraId="496164B0" w14:textId="75E3BA51"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comm. port setting</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communication line.</w:t>
            </w:r>
          </w:p>
        </w:tc>
      </w:tr>
      <w:tr w:rsidR="00D36DB6" w:rsidRPr="00D36DB6" w14:paraId="0EF7E114"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6BC715FB"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19</w:t>
            </w:r>
          </w:p>
        </w:tc>
        <w:tc>
          <w:tcPr>
            <w:tcW w:w="1022" w:type="pct"/>
            <w:noWrap/>
            <w:vAlign w:val="center"/>
          </w:tcPr>
          <w:p w14:paraId="4FA31F37"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 DATA LOGGER COMM. TIMEOVER</w:t>
            </w:r>
          </w:p>
        </w:tc>
        <w:tc>
          <w:tcPr>
            <w:tcW w:w="1586" w:type="pct"/>
            <w:noWrap/>
            <w:vAlign w:val="center"/>
          </w:tcPr>
          <w:p w14:paraId="3FF16383"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No response from the temperature logger.</w:t>
            </w:r>
          </w:p>
        </w:tc>
        <w:tc>
          <w:tcPr>
            <w:tcW w:w="1950" w:type="pct"/>
            <w:noWrap/>
            <w:vAlign w:val="center"/>
          </w:tcPr>
          <w:p w14:paraId="2A836CF6" w14:textId="20C37F6A"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comm. port setting</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communication line.</w:t>
            </w:r>
          </w:p>
        </w:tc>
      </w:tr>
      <w:tr w:rsidR="00D36DB6" w:rsidRPr="00D36DB6" w14:paraId="21DDC9B7"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56826939"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20</w:t>
            </w:r>
          </w:p>
        </w:tc>
        <w:tc>
          <w:tcPr>
            <w:tcW w:w="1022" w:type="pct"/>
            <w:noWrap/>
            <w:vAlign w:val="center"/>
          </w:tcPr>
          <w:p w14:paraId="640B88F2"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DAMPER MOTOR COMM. TIMEOVER</w:t>
            </w:r>
          </w:p>
        </w:tc>
        <w:tc>
          <w:tcPr>
            <w:tcW w:w="1586" w:type="pct"/>
            <w:noWrap/>
            <w:vAlign w:val="center"/>
          </w:tcPr>
          <w:p w14:paraId="29919291"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No response from damper motor.</w:t>
            </w:r>
          </w:p>
        </w:tc>
        <w:tc>
          <w:tcPr>
            <w:tcW w:w="1950" w:type="pct"/>
            <w:noWrap/>
            <w:vAlign w:val="center"/>
          </w:tcPr>
          <w:p w14:paraId="50B098AB" w14:textId="01DA8E63"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comm. port setting</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communication line.</w:t>
            </w:r>
          </w:p>
        </w:tc>
      </w:tr>
      <w:tr w:rsidR="00D36DB6" w:rsidRPr="00D36DB6" w14:paraId="181F3717"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5490330B"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21</w:t>
            </w:r>
          </w:p>
        </w:tc>
        <w:tc>
          <w:tcPr>
            <w:tcW w:w="1022" w:type="pct"/>
            <w:noWrap/>
            <w:vAlign w:val="center"/>
          </w:tcPr>
          <w:p w14:paraId="3B03045D"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DIFFERENCE PRESSURE COMM. TIMEOVER</w:t>
            </w:r>
          </w:p>
        </w:tc>
        <w:tc>
          <w:tcPr>
            <w:tcW w:w="1586" w:type="pct"/>
            <w:noWrap/>
            <w:vAlign w:val="center"/>
          </w:tcPr>
          <w:p w14:paraId="7DCB35AE"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No response from Differential Pressure.</w:t>
            </w:r>
          </w:p>
        </w:tc>
        <w:tc>
          <w:tcPr>
            <w:tcW w:w="1950" w:type="pct"/>
            <w:noWrap/>
            <w:vAlign w:val="center"/>
          </w:tcPr>
          <w:p w14:paraId="77D74281" w14:textId="4BA1E6B3"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comm. port setting</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communication line.</w:t>
            </w:r>
          </w:p>
        </w:tc>
      </w:tr>
      <w:tr w:rsidR="00D36DB6" w:rsidRPr="00D36DB6" w14:paraId="477BA544"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00913A50"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22</w:t>
            </w:r>
          </w:p>
        </w:tc>
        <w:tc>
          <w:tcPr>
            <w:tcW w:w="1022" w:type="pct"/>
            <w:noWrap/>
            <w:vAlign w:val="center"/>
          </w:tcPr>
          <w:p w14:paraId="5E76B114"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O2 ANALYZER COMM. TIMEOUT</w:t>
            </w:r>
          </w:p>
        </w:tc>
        <w:tc>
          <w:tcPr>
            <w:tcW w:w="1586" w:type="pct"/>
            <w:noWrap/>
            <w:vAlign w:val="center"/>
          </w:tcPr>
          <w:p w14:paraId="0A7437F1"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No response from O2 Aanalyzer.</w:t>
            </w:r>
          </w:p>
        </w:tc>
        <w:tc>
          <w:tcPr>
            <w:tcW w:w="1950" w:type="pct"/>
            <w:noWrap/>
            <w:vAlign w:val="center"/>
          </w:tcPr>
          <w:p w14:paraId="2792D82B" w14:textId="5F616470"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comm. port setting</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communication line.</w:t>
            </w:r>
          </w:p>
        </w:tc>
      </w:tr>
      <w:tr w:rsidR="00D36DB6" w:rsidRPr="00D36DB6" w14:paraId="224011BC"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6D7FEBA8"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23</w:t>
            </w:r>
          </w:p>
        </w:tc>
        <w:tc>
          <w:tcPr>
            <w:tcW w:w="1022" w:type="pct"/>
            <w:noWrap/>
            <w:vAlign w:val="center"/>
          </w:tcPr>
          <w:p w14:paraId="5F807095"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DI COMM. TIMEOUT</w:t>
            </w:r>
          </w:p>
        </w:tc>
        <w:tc>
          <w:tcPr>
            <w:tcW w:w="1586" w:type="pct"/>
            <w:noWrap/>
            <w:vAlign w:val="center"/>
          </w:tcPr>
          <w:p w14:paraId="5D6BFB57"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No response from DI Module.</w:t>
            </w:r>
          </w:p>
        </w:tc>
        <w:tc>
          <w:tcPr>
            <w:tcW w:w="1950" w:type="pct"/>
            <w:noWrap/>
            <w:vAlign w:val="center"/>
          </w:tcPr>
          <w:p w14:paraId="12961213" w14:textId="45A33805"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comm. port setting</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communication line.</w:t>
            </w:r>
          </w:p>
        </w:tc>
      </w:tr>
      <w:tr w:rsidR="00D36DB6" w:rsidRPr="00D36DB6" w14:paraId="714F7458"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0EF520EF"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lastRenderedPageBreak/>
              <w:t>24</w:t>
            </w:r>
          </w:p>
        </w:tc>
        <w:tc>
          <w:tcPr>
            <w:tcW w:w="1022" w:type="pct"/>
            <w:noWrap/>
            <w:vAlign w:val="center"/>
          </w:tcPr>
          <w:p w14:paraId="6CFD16CF"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DO COMM. TIMEOUT</w:t>
            </w:r>
          </w:p>
        </w:tc>
        <w:tc>
          <w:tcPr>
            <w:tcW w:w="1586" w:type="pct"/>
            <w:noWrap/>
            <w:vAlign w:val="center"/>
          </w:tcPr>
          <w:p w14:paraId="446106EC"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No response from DO Module.</w:t>
            </w:r>
          </w:p>
        </w:tc>
        <w:tc>
          <w:tcPr>
            <w:tcW w:w="1950" w:type="pct"/>
            <w:noWrap/>
            <w:vAlign w:val="center"/>
          </w:tcPr>
          <w:p w14:paraId="59537229" w14:textId="689953B8"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comm. port setting</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communication line.</w:t>
            </w:r>
          </w:p>
        </w:tc>
      </w:tr>
      <w:tr w:rsidR="00D36DB6" w:rsidRPr="00D36DB6" w14:paraId="59C8E4C1"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102F51ED"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25</w:t>
            </w:r>
          </w:p>
        </w:tc>
        <w:tc>
          <w:tcPr>
            <w:tcW w:w="1022" w:type="pct"/>
            <w:noWrap/>
            <w:vAlign w:val="center"/>
          </w:tcPr>
          <w:p w14:paraId="0266B19D"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DIO COMM. TIMEOUT</w:t>
            </w:r>
          </w:p>
        </w:tc>
        <w:tc>
          <w:tcPr>
            <w:tcW w:w="1586" w:type="pct"/>
            <w:noWrap/>
            <w:vAlign w:val="center"/>
          </w:tcPr>
          <w:p w14:paraId="38B89692"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No response from DIO Module.</w:t>
            </w:r>
          </w:p>
        </w:tc>
        <w:tc>
          <w:tcPr>
            <w:tcW w:w="1950" w:type="pct"/>
            <w:noWrap/>
            <w:vAlign w:val="center"/>
          </w:tcPr>
          <w:p w14:paraId="1C754446" w14:textId="3C41C74F"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comm. port setting</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communication line.</w:t>
            </w:r>
          </w:p>
        </w:tc>
      </w:tr>
      <w:tr w:rsidR="00D36DB6" w:rsidRPr="00D36DB6" w14:paraId="7155B9F8"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0AFCAA37"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26</w:t>
            </w:r>
          </w:p>
        </w:tc>
        <w:tc>
          <w:tcPr>
            <w:tcW w:w="1022" w:type="pct"/>
            <w:noWrap/>
            <w:vAlign w:val="center"/>
          </w:tcPr>
          <w:p w14:paraId="1A1ABB40"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DOOR UNLOCKED</w:t>
            </w:r>
          </w:p>
        </w:tc>
        <w:tc>
          <w:tcPr>
            <w:tcW w:w="1586" w:type="pct"/>
            <w:noWrap/>
            <w:vAlign w:val="center"/>
          </w:tcPr>
          <w:p w14:paraId="0E8E53BB"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door is unlocked.</w:t>
            </w:r>
          </w:p>
        </w:tc>
        <w:tc>
          <w:tcPr>
            <w:tcW w:w="1950" w:type="pct"/>
            <w:noWrap/>
            <w:vAlign w:val="center"/>
          </w:tcPr>
          <w:p w14:paraId="052ED95F" w14:textId="77A6D955"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It's dangerous to work during door opened</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door lock.</w:t>
            </w:r>
          </w:p>
        </w:tc>
      </w:tr>
      <w:tr w:rsidR="00D36DB6" w:rsidRPr="00D36DB6" w14:paraId="59AED065"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00CC6299"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27</w:t>
            </w:r>
          </w:p>
        </w:tc>
        <w:tc>
          <w:tcPr>
            <w:tcW w:w="1022" w:type="pct"/>
            <w:noWrap/>
            <w:vAlign w:val="center"/>
          </w:tcPr>
          <w:p w14:paraId="3BEF32AB"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O2 ANALYZER FLOW RATE ALARM</w:t>
            </w:r>
          </w:p>
        </w:tc>
        <w:tc>
          <w:tcPr>
            <w:tcW w:w="1586" w:type="pct"/>
            <w:noWrap/>
            <w:vAlign w:val="center"/>
          </w:tcPr>
          <w:p w14:paraId="62778E9B"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Abnormal flow rate of oxygen analyzer is detected.</w:t>
            </w:r>
          </w:p>
        </w:tc>
        <w:tc>
          <w:tcPr>
            <w:tcW w:w="1950" w:type="pct"/>
            <w:noWrap/>
            <w:vAlign w:val="center"/>
          </w:tcPr>
          <w:p w14:paraId="1FA6B65D" w14:textId="4D92F70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Recommended flow rate of oxygen analyzer is 10.0 l/h ~ 15.0 l/h</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oxygen analyzer.</w:t>
            </w:r>
          </w:p>
        </w:tc>
      </w:tr>
      <w:tr w:rsidR="00D36DB6" w:rsidRPr="00D36DB6" w14:paraId="394CDF22"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227D9EE4"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28</w:t>
            </w:r>
          </w:p>
        </w:tc>
        <w:tc>
          <w:tcPr>
            <w:tcW w:w="1022" w:type="pct"/>
            <w:noWrap/>
            <w:vAlign w:val="center"/>
          </w:tcPr>
          <w:p w14:paraId="48454F65"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CHMABER TEMP. INTERLOCK</w:t>
            </w:r>
          </w:p>
        </w:tc>
        <w:tc>
          <w:tcPr>
            <w:tcW w:w="1586" w:type="pct"/>
            <w:noWrap/>
            <w:vAlign w:val="center"/>
          </w:tcPr>
          <w:p w14:paraId="2603A2DF"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door is locked because of high temperature of chamber.</w:t>
            </w:r>
          </w:p>
        </w:tc>
        <w:tc>
          <w:tcPr>
            <w:tcW w:w="1950" w:type="pct"/>
            <w:noWrap/>
            <w:vAlign w:val="center"/>
          </w:tcPr>
          <w:p w14:paraId="748BFBEE" w14:textId="345AF820"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temperature of door-lock controller</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status of temperature controller of chamber.</w:t>
            </w:r>
          </w:p>
        </w:tc>
      </w:tr>
      <w:tr w:rsidR="00D36DB6" w:rsidRPr="00D36DB6" w14:paraId="1A0F638F"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5518F6FD"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29</w:t>
            </w:r>
          </w:p>
        </w:tc>
        <w:tc>
          <w:tcPr>
            <w:tcW w:w="1022" w:type="pct"/>
            <w:noWrap/>
            <w:vAlign w:val="center"/>
          </w:tcPr>
          <w:p w14:paraId="39C8275F"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N2 FLOW NOT DETECTED</w:t>
            </w:r>
          </w:p>
        </w:tc>
        <w:tc>
          <w:tcPr>
            <w:tcW w:w="1586" w:type="pct"/>
            <w:noWrap/>
            <w:vAlign w:val="center"/>
          </w:tcPr>
          <w:p w14:paraId="4E9B2AB9"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flow of N2 is not detected.</w:t>
            </w:r>
          </w:p>
        </w:tc>
        <w:tc>
          <w:tcPr>
            <w:tcW w:w="1950" w:type="pct"/>
            <w:noWrap/>
            <w:vAlign w:val="center"/>
          </w:tcPr>
          <w:p w14:paraId="31C2D26D" w14:textId="57825E54"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status of N2</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flow detector of N2.</w:t>
            </w:r>
          </w:p>
        </w:tc>
      </w:tr>
      <w:tr w:rsidR="00D36DB6" w:rsidRPr="00D36DB6" w14:paraId="40595103"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5B6B351F"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30</w:t>
            </w:r>
          </w:p>
        </w:tc>
        <w:tc>
          <w:tcPr>
            <w:tcW w:w="1022" w:type="pct"/>
            <w:noWrap/>
            <w:vAlign w:val="center"/>
            <w:hideMark/>
          </w:tcPr>
          <w:p w14:paraId="3AE1CDBD"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INVERTER TRIP DETECTED</w:t>
            </w:r>
          </w:p>
        </w:tc>
        <w:tc>
          <w:tcPr>
            <w:tcW w:w="1586" w:type="pct"/>
            <w:noWrap/>
            <w:vAlign w:val="center"/>
            <w:hideMark/>
          </w:tcPr>
          <w:p w14:paraId="039E9F95"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Inverter Trip is detected.</w:t>
            </w:r>
          </w:p>
        </w:tc>
        <w:tc>
          <w:tcPr>
            <w:tcW w:w="1950" w:type="pct"/>
            <w:noWrap/>
            <w:vAlign w:val="center"/>
            <w:hideMark/>
          </w:tcPr>
          <w:p w14:paraId="775CDB63"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inverter.</w:t>
            </w:r>
          </w:p>
        </w:tc>
      </w:tr>
      <w:tr w:rsidR="00D36DB6" w:rsidRPr="00D36DB6" w14:paraId="3E7192B8"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3D85B73B"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31</w:t>
            </w:r>
          </w:p>
        </w:tc>
        <w:tc>
          <w:tcPr>
            <w:tcW w:w="1022" w:type="pct"/>
            <w:noWrap/>
            <w:vAlign w:val="center"/>
            <w:hideMark/>
          </w:tcPr>
          <w:p w14:paraId="4DD335CA"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INVERTER COMM. TIMEOVER</w:t>
            </w:r>
          </w:p>
        </w:tc>
        <w:tc>
          <w:tcPr>
            <w:tcW w:w="1586" w:type="pct"/>
            <w:noWrap/>
            <w:vAlign w:val="center"/>
            <w:hideMark/>
          </w:tcPr>
          <w:p w14:paraId="3AC35AAE"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No response from the Inverter.</w:t>
            </w:r>
          </w:p>
        </w:tc>
        <w:tc>
          <w:tcPr>
            <w:tcW w:w="1950" w:type="pct"/>
            <w:noWrap/>
            <w:vAlign w:val="center"/>
            <w:hideMark/>
          </w:tcPr>
          <w:p w14:paraId="737A85F2" w14:textId="53E76E21"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comm. port setting</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communication line.</w:t>
            </w:r>
          </w:p>
        </w:tc>
      </w:tr>
      <w:tr w:rsidR="00D36DB6" w:rsidRPr="00D36DB6" w14:paraId="08418425"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261675C9"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32</w:t>
            </w:r>
          </w:p>
        </w:tc>
        <w:tc>
          <w:tcPr>
            <w:tcW w:w="1022" w:type="pct"/>
            <w:noWrap/>
            <w:vAlign w:val="center"/>
            <w:hideMark/>
          </w:tcPr>
          <w:p w14:paraId="46B16ACC"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 LOGGER CHANNEL 1 TEMP. DEVIATION ALARM</w:t>
            </w:r>
          </w:p>
        </w:tc>
        <w:tc>
          <w:tcPr>
            <w:tcW w:w="1586" w:type="pct"/>
            <w:noWrap/>
            <w:vAlign w:val="center"/>
            <w:hideMark/>
          </w:tcPr>
          <w:p w14:paraId="1F5AF897"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Temperature logger channel 1 temperature deviation alarm has occurred.</w:t>
            </w:r>
          </w:p>
        </w:tc>
        <w:tc>
          <w:tcPr>
            <w:tcW w:w="1950" w:type="pct"/>
            <w:noWrap/>
            <w:vAlign w:val="center"/>
            <w:hideMark/>
          </w:tcPr>
          <w:p w14:paraId="7FFF8295" w14:textId="6711ECC2"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Temp. logger</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status of temperature sensor of chamber.</w:t>
            </w:r>
          </w:p>
        </w:tc>
      </w:tr>
      <w:tr w:rsidR="00D36DB6" w:rsidRPr="00D36DB6" w14:paraId="09A951AA"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54773637"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33</w:t>
            </w:r>
          </w:p>
        </w:tc>
        <w:tc>
          <w:tcPr>
            <w:tcW w:w="1022" w:type="pct"/>
            <w:noWrap/>
            <w:vAlign w:val="center"/>
            <w:hideMark/>
          </w:tcPr>
          <w:p w14:paraId="7C67AD59"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 LOGGER CHANNEL 2 TEMP. DEVIATION ALARM</w:t>
            </w:r>
          </w:p>
        </w:tc>
        <w:tc>
          <w:tcPr>
            <w:tcW w:w="1586" w:type="pct"/>
            <w:noWrap/>
            <w:vAlign w:val="center"/>
            <w:hideMark/>
          </w:tcPr>
          <w:p w14:paraId="30723993"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Temperature logger channel 2 temperature deviation alarm has occurred.</w:t>
            </w:r>
          </w:p>
        </w:tc>
        <w:tc>
          <w:tcPr>
            <w:tcW w:w="1950" w:type="pct"/>
            <w:noWrap/>
            <w:vAlign w:val="center"/>
            <w:hideMark/>
          </w:tcPr>
          <w:p w14:paraId="29179B30" w14:textId="726FD1A4"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Temp. logger</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status of temperature sensor of chamber.</w:t>
            </w:r>
          </w:p>
        </w:tc>
      </w:tr>
      <w:tr w:rsidR="00D36DB6" w:rsidRPr="00D36DB6" w14:paraId="0AC29E7F"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3FAE9656"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34</w:t>
            </w:r>
          </w:p>
        </w:tc>
        <w:tc>
          <w:tcPr>
            <w:tcW w:w="1022" w:type="pct"/>
            <w:noWrap/>
            <w:vAlign w:val="center"/>
            <w:hideMark/>
          </w:tcPr>
          <w:p w14:paraId="27CA4832"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 LOGGER CHANNEL 3 TEMP. DEVIATION ALARM</w:t>
            </w:r>
          </w:p>
        </w:tc>
        <w:tc>
          <w:tcPr>
            <w:tcW w:w="1586" w:type="pct"/>
            <w:noWrap/>
            <w:vAlign w:val="center"/>
            <w:hideMark/>
          </w:tcPr>
          <w:p w14:paraId="16406FAC"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Temperature logger channel 3 temperature deviation alarm has occurred.</w:t>
            </w:r>
          </w:p>
        </w:tc>
        <w:tc>
          <w:tcPr>
            <w:tcW w:w="1950" w:type="pct"/>
            <w:noWrap/>
            <w:vAlign w:val="center"/>
            <w:hideMark/>
          </w:tcPr>
          <w:p w14:paraId="4108D43A" w14:textId="61201163"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Temp. logger</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status of temperature sensor of chamber.</w:t>
            </w:r>
          </w:p>
        </w:tc>
      </w:tr>
      <w:tr w:rsidR="00D36DB6" w:rsidRPr="00D36DB6" w14:paraId="52E1BB53"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6747376A"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35</w:t>
            </w:r>
          </w:p>
        </w:tc>
        <w:tc>
          <w:tcPr>
            <w:tcW w:w="1022" w:type="pct"/>
            <w:noWrap/>
            <w:vAlign w:val="center"/>
            <w:hideMark/>
          </w:tcPr>
          <w:p w14:paraId="3225D013"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 LOGGER CHANNEL 4 TEMP. DEVIATION ALARM</w:t>
            </w:r>
          </w:p>
        </w:tc>
        <w:tc>
          <w:tcPr>
            <w:tcW w:w="1586" w:type="pct"/>
            <w:noWrap/>
            <w:vAlign w:val="center"/>
            <w:hideMark/>
          </w:tcPr>
          <w:p w14:paraId="6FAC3853"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Temperature logger channel 4 temperature deviation alarm has occurred.</w:t>
            </w:r>
          </w:p>
        </w:tc>
        <w:tc>
          <w:tcPr>
            <w:tcW w:w="1950" w:type="pct"/>
            <w:noWrap/>
            <w:vAlign w:val="center"/>
            <w:hideMark/>
          </w:tcPr>
          <w:p w14:paraId="3CF9B6AC" w14:textId="2DC37E73"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Temp. logger</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status of temperature sensor of chamber.</w:t>
            </w:r>
          </w:p>
        </w:tc>
      </w:tr>
      <w:tr w:rsidR="00D36DB6" w:rsidRPr="00D36DB6" w14:paraId="7F8DA795"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38DC4CFF"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36</w:t>
            </w:r>
          </w:p>
        </w:tc>
        <w:tc>
          <w:tcPr>
            <w:tcW w:w="1022" w:type="pct"/>
            <w:noWrap/>
            <w:vAlign w:val="center"/>
            <w:hideMark/>
          </w:tcPr>
          <w:p w14:paraId="7682B76A"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 LOGGER CHANNEL 5 TEMP. DEVIATION ALARM</w:t>
            </w:r>
          </w:p>
        </w:tc>
        <w:tc>
          <w:tcPr>
            <w:tcW w:w="1586" w:type="pct"/>
            <w:noWrap/>
            <w:vAlign w:val="center"/>
            <w:hideMark/>
          </w:tcPr>
          <w:p w14:paraId="0FC3431D"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Temperature logger channel 5 temperature deviation alarm has occurred.</w:t>
            </w:r>
          </w:p>
        </w:tc>
        <w:tc>
          <w:tcPr>
            <w:tcW w:w="1950" w:type="pct"/>
            <w:noWrap/>
            <w:vAlign w:val="center"/>
            <w:hideMark/>
          </w:tcPr>
          <w:p w14:paraId="50F26EB3" w14:textId="2E66C895"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Temp. logger</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status of temperature sensor of chamber.</w:t>
            </w:r>
          </w:p>
        </w:tc>
      </w:tr>
      <w:tr w:rsidR="00D36DB6" w:rsidRPr="00D36DB6" w14:paraId="4AB7F5BA"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7863082B"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lastRenderedPageBreak/>
              <w:t>37</w:t>
            </w:r>
          </w:p>
        </w:tc>
        <w:tc>
          <w:tcPr>
            <w:tcW w:w="1022" w:type="pct"/>
            <w:noWrap/>
            <w:vAlign w:val="center"/>
            <w:hideMark/>
          </w:tcPr>
          <w:p w14:paraId="0A3D625E"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 LOGGER CHANNEL 6 TEMP. DEVIATION ALARM</w:t>
            </w:r>
          </w:p>
        </w:tc>
        <w:tc>
          <w:tcPr>
            <w:tcW w:w="1586" w:type="pct"/>
            <w:noWrap/>
            <w:vAlign w:val="center"/>
            <w:hideMark/>
          </w:tcPr>
          <w:p w14:paraId="6FF376A7"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Temperature logger channel 6 temperature deviation alarm has occurred.</w:t>
            </w:r>
          </w:p>
        </w:tc>
        <w:tc>
          <w:tcPr>
            <w:tcW w:w="1950" w:type="pct"/>
            <w:noWrap/>
            <w:vAlign w:val="center"/>
            <w:hideMark/>
          </w:tcPr>
          <w:p w14:paraId="6A1BE1F2" w14:textId="3810BC1F"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Temp. logger</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status of temperature sensor of chamber.</w:t>
            </w:r>
          </w:p>
        </w:tc>
      </w:tr>
      <w:tr w:rsidR="00D36DB6" w:rsidRPr="00D36DB6" w14:paraId="0E334C14"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0E5AC13B"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38</w:t>
            </w:r>
          </w:p>
        </w:tc>
        <w:tc>
          <w:tcPr>
            <w:tcW w:w="1022" w:type="pct"/>
            <w:noWrap/>
            <w:vAlign w:val="center"/>
            <w:hideMark/>
          </w:tcPr>
          <w:p w14:paraId="4AB3B40C"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 LOGGER CHANNEL 7 TEMP. DEVIATION ALARM</w:t>
            </w:r>
          </w:p>
        </w:tc>
        <w:tc>
          <w:tcPr>
            <w:tcW w:w="1586" w:type="pct"/>
            <w:noWrap/>
            <w:vAlign w:val="center"/>
            <w:hideMark/>
          </w:tcPr>
          <w:p w14:paraId="6B0F125D"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Temperature logger channel 7 temperature deviation alarm has occurred.</w:t>
            </w:r>
          </w:p>
        </w:tc>
        <w:tc>
          <w:tcPr>
            <w:tcW w:w="1950" w:type="pct"/>
            <w:noWrap/>
            <w:vAlign w:val="center"/>
            <w:hideMark/>
          </w:tcPr>
          <w:p w14:paraId="3C406A1A" w14:textId="2A0DBA76"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Temp. logger</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status of temperature sensor of chamber.</w:t>
            </w:r>
          </w:p>
        </w:tc>
      </w:tr>
      <w:tr w:rsidR="00D36DB6" w:rsidRPr="00D36DB6" w14:paraId="48E4A41D"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60FA4C91"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39</w:t>
            </w:r>
          </w:p>
        </w:tc>
        <w:tc>
          <w:tcPr>
            <w:tcW w:w="1022" w:type="pct"/>
            <w:noWrap/>
            <w:vAlign w:val="center"/>
            <w:hideMark/>
          </w:tcPr>
          <w:p w14:paraId="7D584471"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 LOGGER CHANNEL 8 TEMP. DEVIATION ALARM</w:t>
            </w:r>
          </w:p>
        </w:tc>
        <w:tc>
          <w:tcPr>
            <w:tcW w:w="1586" w:type="pct"/>
            <w:noWrap/>
            <w:vAlign w:val="center"/>
            <w:hideMark/>
          </w:tcPr>
          <w:p w14:paraId="3E46A73A"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Temperature logger channel 8 temperature deviation alarm has occurred.</w:t>
            </w:r>
          </w:p>
        </w:tc>
        <w:tc>
          <w:tcPr>
            <w:tcW w:w="1950" w:type="pct"/>
            <w:noWrap/>
            <w:vAlign w:val="center"/>
            <w:hideMark/>
          </w:tcPr>
          <w:p w14:paraId="378A1F6F" w14:textId="65CB5A00"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Temp. logger</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status of temperature sensor of chamber.</w:t>
            </w:r>
          </w:p>
        </w:tc>
      </w:tr>
      <w:tr w:rsidR="00D36DB6" w:rsidRPr="00D36DB6" w14:paraId="55DB6DA9"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0678CE9F"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40</w:t>
            </w:r>
          </w:p>
        </w:tc>
        <w:tc>
          <w:tcPr>
            <w:tcW w:w="1022" w:type="pct"/>
            <w:noWrap/>
            <w:vAlign w:val="center"/>
            <w:hideMark/>
          </w:tcPr>
          <w:p w14:paraId="639B5452"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 LOGGER CHANNEL 9 TEMP. DEVIATION ALARM</w:t>
            </w:r>
          </w:p>
        </w:tc>
        <w:tc>
          <w:tcPr>
            <w:tcW w:w="1586" w:type="pct"/>
            <w:noWrap/>
            <w:vAlign w:val="center"/>
            <w:hideMark/>
          </w:tcPr>
          <w:p w14:paraId="58FEAE38"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Temperature logger channel 9 temperature deviation alarm has occurred.</w:t>
            </w:r>
          </w:p>
        </w:tc>
        <w:tc>
          <w:tcPr>
            <w:tcW w:w="1950" w:type="pct"/>
            <w:noWrap/>
            <w:vAlign w:val="center"/>
            <w:hideMark/>
          </w:tcPr>
          <w:p w14:paraId="3D6E91C8" w14:textId="0D00F392"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Temp. logger</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status of temperature sensor of chamber.</w:t>
            </w:r>
          </w:p>
        </w:tc>
      </w:tr>
      <w:tr w:rsidR="00D36DB6" w:rsidRPr="00D36DB6" w14:paraId="23720DEC"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5E0ADB96"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41</w:t>
            </w:r>
          </w:p>
        </w:tc>
        <w:tc>
          <w:tcPr>
            <w:tcW w:w="1022" w:type="pct"/>
            <w:noWrap/>
            <w:vAlign w:val="center"/>
            <w:hideMark/>
          </w:tcPr>
          <w:p w14:paraId="6196F89C"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 LOGGER CHANNEL 10 TEMP. DEVIATION ALARM</w:t>
            </w:r>
          </w:p>
        </w:tc>
        <w:tc>
          <w:tcPr>
            <w:tcW w:w="1586" w:type="pct"/>
            <w:noWrap/>
            <w:vAlign w:val="center"/>
            <w:hideMark/>
          </w:tcPr>
          <w:p w14:paraId="77CC60D2"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Temperature logger channel 10 temperature deviation alarm has occurred.</w:t>
            </w:r>
          </w:p>
        </w:tc>
        <w:tc>
          <w:tcPr>
            <w:tcW w:w="1950" w:type="pct"/>
            <w:noWrap/>
            <w:vAlign w:val="center"/>
            <w:hideMark/>
          </w:tcPr>
          <w:p w14:paraId="76AB448F" w14:textId="50F0500D"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Temp. logger</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status of temperature sensor of chamber.</w:t>
            </w:r>
          </w:p>
        </w:tc>
      </w:tr>
      <w:tr w:rsidR="00D36DB6" w:rsidRPr="00D36DB6" w14:paraId="47627DBD"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698CE6D5"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42</w:t>
            </w:r>
          </w:p>
        </w:tc>
        <w:tc>
          <w:tcPr>
            <w:tcW w:w="1022" w:type="pct"/>
            <w:noWrap/>
            <w:vAlign w:val="center"/>
            <w:hideMark/>
          </w:tcPr>
          <w:p w14:paraId="5D8059E3"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CURE NOT STARTED AFTER DOOR CLOSE</w:t>
            </w:r>
          </w:p>
        </w:tc>
        <w:tc>
          <w:tcPr>
            <w:tcW w:w="1586" w:type="pct"/>
            <w:noWrap/>
            <w:vAlign w:val="center"/>
            <w:hideMark/>
          </w:tcPr>
          <w:p w14:paraId="20053182"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door is closed, but cure is not started.</w:t>
            </w:r>
          </w:p>
        </w:tc>
        <w:tc>
          <w:tcPr>
            <w:tcW w:w="1950" w:type="pct"/>
            <w:noWrap/>
            <w:vAlign w:val="center"/>
            <w:hideMark/>
          </w:tcPr>
          <w:p w14:paraId="02490C1E" w14:textId="4CDC2BB4"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door is closed, but cure is not started</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Be sure to cure is started.</w:t>
            </w:r>
          </w:p>
        </w:tc>
      </w:tr>
      <w:tr w:rsidR="00D36DB6" w:rsidRPr="00D36DB6" w14:paraId="253E6CE7"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287EA743"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43</w:t>
            </w:r>
          </w:p>
        </w:tc>
        <w:tc>
          <w:tcPr>
            <w:tcW w:w="1022" w:type="pct"/>
            <w:noWrap/>
            <w:vAlign w:val="center"/>
            <w:hideMark/>
          </w:tcPr>
          <w:p w14:paraId="1DE37987"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 CONTROLLER RUN STATE ALARM</w:t>
            </w:r>
          </w:p>
        </w:tc>
        <w:tc>
          <w:tcPr>
            <w:tcW w:w="1586" w:type="pct"/>
            <w:noWrap/>
            <w:vAlign w:val="center"/>
            <w:hideMark/>
          </w:tcPr>
          <w:p w14:paraId="3AB9EEC2"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temperature controller is not in RUN state.</w:t>
            </w:r>
          </w:p>
        </w:tc>
        <w:tc>
          <w:tcPr>
            <w:tcW w:w="1950" w:type="pct"/>
            <w:noWrap/>
            <w:vAlign w:val="center"/>
            <w:hideMark/>
          </w:tcPr>
          <w:p w14:paraId="0A096398" w14:textId="5C95C66E"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temperature controller</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if the temperature controller is in RUN state.</w:t>
            </w:r>
          </w:p>
        </w:tc>
      </w:tr>
      <w:tr w:rsidR="00D36DB6" w:rsidRPr="00D36DB6" w14:paraId="131534C9"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66E4939C"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44</w:t>
            </w:r>
          </w:p>
        </w:tc>
        <w:tc>
          <w:tcPr>
            <w:tcW w:w="1022" w:type="pct"/>
            <w:noWrap/>
            <w:vAlign w:val="center"/>
            <w:hideMark/>
          </w:tcPr>
          <w:p w14:paraId="69FFC2A1"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TEMP CONTROLLER HOLD STATE ALARM</w:t>
            </w:r>
          </w:p>
        </w:tc>
        <w:tc>
          <w:tcPr>
            <w:tcW w:w="1586" w:type="pct"/>
            <w:noWrap/>
            <w:vAlign w:val="center"/>
            <w:hideMark/>
          </w:tcPr>
          <w:p w14:paraId="13DA771A"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temperature controller is not in HOLD state.</w:t>
            </w:r>
          </w:p>
        </w:tc>
        <w:tc>
          <w:tcPr>
            <w:tcW w:w="1950" w:type="pct"/>
            <w:noWrap/>
            <w:vAlign w:val="center"/>
            <w:hideMark/>
          </w:tcPr>
          <w:p w14:paraId="3F17E767" w14:textId="50DE429F"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temperature controller</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if the temperature controller is in HOLD state.</w:t>
            </w:r>
          </w:p>
        </w:tc>
      </w:tr>
      <w:tr w:rsidR="00D36DB6" w:rsidRPr="00D36DB6" w14:paraId="5C05A273"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2F96B8BF"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4</w:t>
            </w:r>
            <w:r w:rsidRPr="00D36DB6">
              <w:rPr>
                <w:rFonts w:ascii="Malgun Gothic" w:eastAsia="Malgun Gothic" w:hAnsi="Malgun Gothic"/>
                <w:color w:val="000000"/>
              </w:rPr>
              <w:t>5</w:t>
            </w:r>
          </w:p>
        </w:tc>
        <w:tc>
          <w:tcPr>
            <w:tcW w:w="1022" w:type="pct"/>
            <w:noWrap/>
            <w:vAlign w:val="center"/>
          </w:tcPr>
          <w:p w14:paraId="443A33EE"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 xml:space="preserve">CHAMBER TEMP. DOOR OPEN ALARM </w:t>
            </w:r>
          </w:p>
        </w:tc>
        <w:tc>
          <w:tcPr>
            <w:tcW w:w="1586" w:type="pct"/>
            <w:noWrap/>
            <w:vAlign w:val="center"/>
          </w:tcPr>
          <w:p w14:paraId="07E70250"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door open alarm because of high temperature of chamber.</w:t>
            </w:r>
          </w:p>
        </w:tc>
        <w:tc>
          <w:tcPr>
            <w:tcW w:w="1950" w:type="pct"/>
            <w:noWrap/>
            <w:vAlign w:val="center"/>
          </w:tcPr>
          <w:p w14:paraId="44506A2A" w14:textId="400F6633"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chamber status</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chamber option setting value.</w:t>
            </w:r>
          </w:p>
        </w:tc>
      </w:tr>
      <w:tr w:rsidR="00D36DB6" w:rsidRPr="00D36DB6" w14:paraId="1887CEF4" w14:textId="77777777" w:rsidTr="00754F4A">
        <w:trPr>
          <w:cnfStyle w:val="000000100000" w:firstRow="0" w:lastRow="0" w:firstColumn="0" w:lastColumn="0" w:oddVBand="0" w:evenVBand="0" w:oddHBand="1" w:evenHBand="0" w:firstRowFirstColumn="0" w:firstRowLastColumn="0" w:lastRowFirstColumn="0" w:lastRowLastColumn="0"/>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5F3603C5"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4</w:t>
            </w:r>
            <w:r w:rsidRPr="00D36DB6">
              <w:rPr>
                <w:rFonts w:ascii="Malgun Gothic" w:eastAsia="Malgun Gothic" w:hAnsi="Malgun Gothic"/>
                <w:color w:val="000000"/>
              </w:rPr>
              <w:t>6</w:t>
            </w:r>
          </w:p>
        </w:tc>
        <w:tc>
          <w:tcPr>
            <w:tcW w:w="1022" w:type="pct"/>
            <w:noWrap/>
            <w:vAlign w:val="center"/>
          </w:tcPr>
          <w:p w14:paraId="363B8F48"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CDA FLOW SWITCH NOT DETECTED</w:t>
            </w:r>
          </w:p>
        </w:tc>
        <w:tc>
          <w:tcPr>
            <w:tcW w:w="1586" w:type="pct"/>
            <w:noWrap/>
            <w:vAlign w:val="center"/>
          </w:tcPr>
          <w:p w14:paraId="25F49A85" w14:textId="77777777"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The flow switch of CDA is not detected.</w:t>
            </w:r>
          </w:p>
        </w:tc>
        <w:tc>
          <w:tcPr>
            <w:tcW w:w="1950" w:type="pct"/>
            <w:noWrap/>
            <w:vAlign w:val="center"/>
          </w:tcPr>
          <w:p w14:paraId="33D8A03B" w14:textId="3F4153DB" w:rsidR="00D36DB6" w:rsidRPr="00D36DB6" w:rsidRDefault="00D36DB6" w:rsidP="00D36DB6">
            <w:pPr>
              <w:cnfStyle w:val="000000100000" w:firstRow="0" w:lastRow="0" w:firstColumn="0" w:lastColumn="0" w:oddVBand="0" w:evenVBand="0" w:oddHBand="1"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Check the status of CDA</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t>Check the flow switch detector of CDA.</w:t>
            </w:r>
          </w:p>
        </w:tc>
      </w:tr>
      <w:tr w:rsidR="00D36DB6" w:rsidRPr="00D36DB6" w14:paraId="0FFA00B7" w14:textId="77777777" w:rsidTr="00754F4A">
        <w:trPr>
          <w:trHeight w:val="270"/>
          <w:tblHeader w:val="0"/>
        </w:trPr>
        <w:tc>
          <w:tcPr>
            <w:cnfStyle w:val="001000000000" w:firstRow="0" w:lastRow="0" w:firstColumn="1" w:lastColumn="0" w:oddVBand="0" w:evenVBand="0" w:oddHBand="0" w:evenHBand="0" w:firstRowFirstColumn="0" w:firstRowLastColumn="0" w:lastRowFirstColumn="0" w:lastRowLastColumn="0"/>
            <w:tcW w:w="442" w:type="pct"/>
            <w:vAlign w:val="center"/>
          </w:tcPr>
          <w:p w14:paraId="2D1B201D" w14:textId="77777777" w:rsidR="00D36DB6" w:rsidRPr="00D36DB6" w:rsidRDefault="00D36DB6" w:rsidP="00D36DB6">
            <w:pPr>
              <w:jc w:val="right"/>
              <w:rPr>
                <w:rFonts w:ascii="Malgun Gothic" w:eastAsia="Malgun Gothic" w:hAnsi="Malgun Gothic"/>
                <w:color w:val="000000"/>
              </w:rPr>
            </w:pPr>
            <w:r w:rsidRPr="00D36DB6">
              <w:rPr>
                <w:rFonts w:ascii="Malgun Gothic" w:eastAsia="Malgun Gothic" w:hAnsi="Malgun Gothic" w:hint="eastAsia"/>
                <w:color w:val="000000"/>
              </w:rPr>
              <w:t>4</w:t>
            </w:r>
            <w:r w:rsidRPr="00D36DB6">
              <w:rPr>
                <w:rFonts w:ascii="Malgun Gothic" w:eastAsia="Malgun Gothic" w:hAnsi="Malgun Gothic"/>
                <w:color w:val="000000"/>
              </w:rPr>
              <w:t>7</w:t>
            </w:r>
          </w:p>
        </w:tc>
        <w:tc>
          <w:tcPr>
            <w:tcW w:w="1022" w:type="pct"/>
            <w:noWrap/>
            <w:vAlign w:val="center"/>
          </w:tcPr>
          <w:p w14:paraId="04ABB83A"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t xml:space="preserve">N2 PURGE FLOW </w:t>
            </w:r>
            <w:r w:rsidRPr="00D36DB6">
              <w:rPr>
                <w:rFonts w:ascii="Malgun Gothic" w:eastAsia="Malgun Gothic" w:hAnsi="Malgun Gothic" w:hint="eastAsia"/>
                <w:color w:val="000000"/>
                <w:sz w:val="20"/>
              </w:rPr>
              <w:lastRenderedPageBreak/>
              <w:t>SWITCH NOT DETECTED</w:t>
            </w:r>
          </w:p>
        </w:tc>
        <w:tc>
          <w:tcPr>
            <w:tcW w:w="1586" w:type="pct"/>
            <w:noWrap/>
            <w:vAlign w:val="center"/>
          </w:tcPr>
          <w:p w14:paraId="4AC74BAE" w14:textId="77777777"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lastRenderedPageBreak/>
              <w:t xml:space="preserve">The flow switch of N2 PURGE </w:t>
            </w:r>
            <w:r w:rsidRPr="00D36DB6">
              <w:rPr>
                <w:rFonts w:ascii="Malgun Gothic" w:eastAsia="Malgun Gothic" w:hAnsi="Malgun Gothic" w:hint="eastAsia"/>
                <w:color w:val="000000"/>
                <w:sz w:val="20"/>
              </w:rPr>
              <w:lastRenderedPageBreak/>
              <w:t>is not detected.</w:t>
            </w:r>
          </w:p>
        </w:tc>
        <w:tc>
          <w:tcPr>
            <w:tcW w:w="1950" w:type="pct"/>
            <w:noWrap/>
            <w:vAlign w:val="center"/>
          </w:tcPr>
          <w:p w14:paraId="5AAF3E68" w14:textId="156C904C" w:rsidR="00D36DB6" w:rsidRPr="00D36DB6" w:rsidRDefault="00D36DB6" w:rsidP="00D36DB6">
            <w:pPr>
              <w:cnfStyle w:val="000000000000" w:firstRow="0" w:lastRow="0" w:firstColumn="0" w:lastColumn="0" w:oddVBand="0" w:evenVBand="0" w:oddHBand="0" w:evenHBand="0" w:firstRowFirstColumn="0" w:firstRowLastColumn="0" w:lastRowFirstColumn="0" w:lastRowLastColumn="0"/>
              <w:rPr>
                <w:rFonts w:ascii="Malgun Gothic" w:eastAsia="Malgun Gothic" w:hAnsi="Malgun Gothic"/>
                <w:color w:val="000000"/>
                <w:sz w:val="20"/>
              </w:rPr>
            </w:pPr>
            <w:r w:rsidRPr="00D36DB6">
              <w:rPr>
                <w:rFonts w:ascii="Malgun Gothic" w:eastAsia="Malgun Gothic" w:hAnsi="Malgun Gothic" w:hint="eastAsia"/>
                <w:color w:val="000000"/>
                <w:sz w:val="20"/>
              </w:rPr>
              <w:lastRenderedPageBreak/>
              <w:t>Check the status of N2 PURGE</w:t>
            </w:r>
            <w:r w:rsidR="00BF6C34">
              <w:rPr>
                <w:rFonts w:ascii="Malgun Gothic" w:eastAsia="Malgun Gothic" w:hAnsi="Malgun Gothic" w:hint="eastAsia"/>
                <w:color w:val="000000"/>
                <w:sz w:val="20"/>
              </w:rPr>
              <w:t xml:space="preserve"> =&gt; </w:t>
            </w:r>
            <w:r w:rsidRPr="00D36DB6">
              <w:rPr>
                <w:rFonts w:ascii="Malgun Gothic" w:eastAsia="Malgun Gothic" w:hAnsi="Malgun Gothic" w:hint="eastAsia"/>
                <w:color w:val="000000"/>
                <w:sz w:val="20"/>
              </w:rPr>
              <w:lastRenderedPageBreak/>
              <w:t>Check the flow switch detector of N2 PURGE.</w:t>
            </w:r>
          </w:p>
        </w:tc>
      </w:tr>
    </w:tbl>
    <w:p w14:paraId="1D4FAAC6" w14:textId="77777777" w:rsidR="00D36DB6" w:rsidRDefault="00D36DB6" w:rsidP="00D05FE3"/>
    <w:sectPr w:rsidR="00D36DB6" w:rsidSect="00DC2413">
      <w:headerReference w:type="default" r:id="rId102"/>
      <w:footerReference w:type="default" r:id="rId103"/>
      <w:headerReference w:type="first" r:id="rId104"/>
      <w:footerReference w:type="first" r:id="rId105"/>
      <w:pgSz w:w="11906" w:h="16838"/>
      <w:pgMar w:top="1523" w:right="1440" w:bottom="1440" w:left="1440" w:header="794" w:footer="813" w:gutter="0"/>
      <w:pgBorders w:offsetFrom="page">
        <w:top w:val="single" w:sz="4" w:space="24" w:color="auto"/>
        <w:left w:val="single" w:sz="4" w:space="24" w:color="auto"/>
        <w:bottom w:val="single" w:sz="4" w:space="24" w:color="auto"/>
        <w:right w:val="single" w:sz="4" w:space="24" w:color="auto"/>
      </w:pgBorders>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99F85E" w14:textId="77777777" w:rsidR="003572F6" w:rsidRDefault="003572F6" w:rsidP="00CE6D45">
      <w:r>
        <w:separator/>
      </w:r>
    </w:p>
  </w:endnote>
  <w:endnote w:type="continuationSeparator" w:id="0">
    <w:p w14:paraId="2B103905" w14:textId="77777777" w:rsidR="003572F6" w:rsidRDefault="003572F6" w:rsidP="00CE6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New Gulim">
    <w:altName w:val="Batang"/>
    <w:charset w:val="81"/>
    <w:family w:val="roman"/>
    <w:pitch w:val="variable"/>
    <w:sig w:usb0="B00002AF" w:usb1="7BD77CFB" w:usb2="00000030" w:usb3="00000000" w:csb0="0008009F" w:csb1="00000000"/>
  </w:font>
  <w:font w:name="Gulim">
    <w:altName w:val="굴림"/>
    <w:panose1 w:val="020B0600000101010101"/>
    <w:charset w:val="81"/>
    <w:family w:val="swiss"/>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HYHeadLine-Medium">
    <w:altName w:val="Batang"/>
    <w:charset w:val="81"/>
    <w:family w:val="roman"/>
    <w:pitch w:val="variable"/>
    <w:sig w:usb0="900002A7" w:usb1="09D77CF9" w:usb2="00000010" w:usb3="00000000" w:csb0="00080000" w:csb1="00000000"/>
  </w:font>
  <w:font w:name="Dotum">
    <w:altName w:val="돋움"/>
    <w:panose1 w:val="020B0600000101010101"/>
    <w:charset w:val="81"/>
    <w:family w:val="swiss"/>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33A75" w14:textId="77777777" w:rsidR="007B32DE" w:rsidRDefault="00000000" w:rsidP="00DC2413">
    <w:pPr>
      <w:pStyle w:val="Footer"/>
    </w:pPr>
    <w:r>
      <w:rPr>
        <w:rFonts w:ascii="Malgun Gothic" w:eastAsia="Malgun Gothic" w:hAnsi="Malgun Gothic"/>
        <w:noProof/>
        <w:sz w:val="18"/>
        <w:szCs w:val="18"/>
      </w:rPr>
      <w:pict w14:anchorId="529B4855">
        <v:shapetype id="_x0000_t32" coordsize="21600,21600" o:spt="32" o:oned="t" path="m,l21600,21600e" filled="f">
          <v:path arrowok="t" fillok="f" o:connecttype="none"/>
          <o:lock v:ext="edit" shapetype="t"/>
        </v:shapetype>
        <v:shape id="_x0000_s1029" type="#_x0000_t32" style="position:absolute;left:0;text-align:left;margin-left:-9.9pt;margin-top:-1.7pt;width:450.8pt;height:0;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" strokecolor="blue" strokeweight="1.5pt"/>
      </w:pict>
    </w:r>
    <w:r w:rsidR="007B32DE">
      <w:rPr>
        <w:rFonts w:ascii="Malgun Gothic" w:eastAsia="Malgun Gothic" w:hAnsi="Malgun Gothic" w:cs="Times New Roman"/>
        <w:noProof/>
        <w:sz w:val="18"/>
        <w:szCs w:val="18"/>
      </w:rPr>
      <w:drawing>
        <wp:anchor distT="0" distB="0" distL="114300" distR="114300" simplePos="0" relativeHeight="251657216" behindDoc="0" locked="0" layoutInCell="1" allowOverlap="1" wp14:anchorId="2A32D785" wp14:editId="7B82DFB5">
          <wp:simplePos x="0" y="0"/>
          <wp:positionH relativeFrom="column">
            <wp:posOffset>5147945</wp:posOffset>
          </wp:positionH>
          <wp:positionV relativeFrom="paragraph">
            <wp:posOffset>26035</wp:posOffset>
          </wp:positionV>
          <wp:extent cx="451485" cy="437515"/>
          <wp:effectExtent l="19050" t="0" r="5715" b="0"/>
          <wp:wrapNone/>
          <wp:docPr id="14" name="그림 2" descr="CE로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descr="CE로고.jpg"/>
                  <pic:cNvPicPr>
                    <a:picLocks noChangeAspect="1" noChangeArrowheads="1"/>
                  </pic:cNvPicPr>
                </pic:nvPicPr>
                <pic:blipFill>
                  <a:blip r:embed="rId1"/>
                  <a:srcRect/>
                  <a:stretch>
                    <a:fillRect/>
                  </a:stretch>
                </pic:blipFill>
                <pic:spPr bwMode="auto">
                  <a:xfrm>
                    <a:off x="0" y="0"/>
                    <a:ext cx="451485" cy="437515"/>
                  </a:xfrm>
                  <a:prstGeom prst="rect">
                    <a:avLst/>
                  </a:prstGeom>
                  <a:noFill/>
                  <a:ln w="9525">
                    <a:noFill/>
                    <a:miter lim="800000"/>
                    <a:headEnd/>
                    <a:tailEnd/>
                  </a:ln>
                </pic:spPr>
              </pic:pic>
            </a:graphicData>
          </a:graphic>
        </wp:anchor>
      </w:drawing>
    </w:r>
    <w:r w:rsidR="007B32DE">
      <w:rPr>
        <w:rFonts w:ascii="Malgun Gothic" w:eastAsia="Malgun Gothic" w:hAnsi="Malgun Gothic" w:cs="Times New Roman" w:hint="eastAsia"/>
        <w:noProof/>
        <w:sz w:val="18"/>
        <w:szCs w:val="18"/>
      </w:rPr>
      <w:drawing>
        <wp:anchor distT="0" distB="0" distL="114300" distR="114300" simplePos="0" relativeHeight="251653120" behindDoc="1" locked="0" layoutInCell="1" allowOverlap="1" wp14:anchorId="66CD0D26" wp14:editId="637E684F">
          <wp:simplePos x="0" y="0"/>
          <wp:positionH relativeFrom="column">
            <wp:posOffset>26670</wp:posOffset>
          </wp:positionH>
          <wp:positionV relativeFrom="paragraph">
            <wp:posOffset>24765</wp:posOffset>
          </wp:positionV>
          <wp:extent cx="656590" cy="357505"/>
          <wp:effectExtent l="19050" t="0" r="0" b="0"/>
          <wp:wrapTight wrapText="bothSides">
            <wp:wrapPolygon edited="0">
              <wp:start x="-627" y="0"/>
              <wp:lineTo x="-627" y="20718"/>
              <wp:lineTo x="21308" y="20718"/>
              <wp:lineTo x="21308" y="0"/>
              <wp:lineTo x="-627" y="0"/>
            </wp:wrapPolygon>
          </wp:wrapTight>
          <wp:docPr id="15" name="그림 0" descr="비전로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0" descr="비전로그.jpg"/>
                  <pic:cNvPicPr>
                    <a:picLocks noChangeAspect="1" noChangeArrowheads="1"/>
                  </pic:cNvPicPr>
                </pic:nvPicPr>
                <pic:blipFill>
                  <a:blip r:embed="rId2"/>
                  <a:srcRect/>
                  <a:stretch>
                    <a:fillRect/>
                  </a:stretch>
                </pic:blipFill>
                <pic:spPr bwMode="auto">
                  <a:xfrm>
                    <a:off x="0" y="0"/>
                    <a:ext cx="656590" cy="357505"/>
                  </a:xfrm>
                  <a:prstGeom prst="rect">
                    <a:avLst/>
                  </a:prstGeom>
                  <a:noFill/>
                  <a:ln w="9525">
                    <a:noFill/>
                    <a:miter lim="800000"/>
                    <a:headEnd/>
                    <a:tailEnd/>
                  </a:ln>
                </pic:spPr>
              </pic:pic>
            </a:graphicData>
          </a:graphic>
        </wp:anchor>
      </w:drawing>
    </w:r>
    <w:r w:rsidR="007B32DE">
      <w:t xml:space="preserve">                  79, </w:t>
    </w:r>
    <w:r w:rsidR="007B32DE">
      <w:rPr>
        <w:rFonts w:hint="eastAsia"/>
      </w:rPr>
      <w:t>J</w:t>
    </w:r>
    <w:r w:rsidR="007B32DE">
      <w:t>iphyeonjungang 4-ro, Sejong-si, Requblic of Korea</w:t>
    </w:r>
  </w:p>
  <w:p w14:paraId="79266CB2" w14:textId="77777777" w:rsidR="007B32DE" w:rsidRPr="00DC2413" w:rsidRDefault="007B32DE" w:rsidP="00DC2413">
    <w:pPr>
      <w:pStyle w:val="Footer"/>
      <w:ind w:firstLineChars="900" w:firstLine="1980"/>
      <w:rPr>
        <w:rFonts w:ascii="Malgun Gothic" w:eastAsia="Malgun Gothic" w:hAnsi="Malgun Gothic"/>
        <w:color w:val="0000FF"/>
        <w:szCs w:val="18"/>
      </w:rPr>
    </w:pPr>
    <w:hyperlink r:id="rId3" w:history="1">
      <w:r w:rsidRPr="00666F71">
        <w:rPr>
          <w:rStyle w:val="Hyperlink"/>
          <w:rFonts w:hint="eastAsia"/>
          <w:szCs w:val="18"/>
        </w:rPr>
        <w:t>www.visionsemicon.co.kr</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2E30E" w14:textId="77777777" w:rsidR="007B32DE" w:rsidRDefault="00000000" w:rsidP="00DC2413">
    <w:pPr>
      <w:pStyle w:val="Footer"/>
    </w:pPr>
    <w:r>
      <w:rPr>
        <w:rFonts w:ascii="Malgun Gothic" w:eastAsia="Malgun Gothic" w:hAnsi="Malgun Gothic"/>
        <w:noProof/>
        <w:sz w:val="18"/>
        <w:szCs w:val="18"/>
      </w:rPr>
      <w:pict w14:anchorId="27AE2762">
        <v:shapetype id="_x0000_t32" coordsize="21600,21600" o:spt="32" o:oned="t" path="m,l21600,21600e" filled="f">
          <v:path arrowok="t" fillok="f" o:connecttype="none"/>
          <o:lock v:ext="edit" shapetype="t"/>
        </v:shapetype>
        <v:shape id="AutoShape 5" o:spid="_x0000_s1025" type="#_x0000_t32" style="position:absolute;left:0;text-align:left;margin-left:-9.9pt;margin-top:-1.7pt;width:450.8pt;height:0;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" strokecolor="blue" strokeweight="1.5pt"/>
      </w:pict>
    </w:r>
    <w:r w:rsidR="007B32DE">
      <w:rPr>
        <w:rFonts w:ascii="Malgun Gothic" w:eastAsia="Malgun Gothic" w:hAnsi="Malgun Gothic" w:cs="Times New Roman"/>
        <w:noProof/>
        <w:sz w:val="18"/>
        <w:szCs w:val="18"/>
      </w:rPr>
      <w:drawing>
        <wp:anchor distT="0" distB="0" distL="114300" distR="114300" simplePos="0" relativeHeight="251665408" behindDoc="0" locked="0" layoutInCell="1" allowOverlap="1" wp14:anchorId="5F299B57" wp14:editId="5A39300C">
          <wp:simplePos x="0" y="0"/>
          <wp:positionH relativeFrom="column">
            <wp:posOffset>5147945</wp:posOffset>
          </wp:positionH>
          <wp:positionV relativeFrom="paragraph">
            <wp:posOffset>26035</wp:posOffset>
          </wp:positionV>
          <wp:extent cx="451485" cy="437515"/>
          <wp:effectExtent l="19050" t="0" r="5715" b="0"/>
          <wp:wrapNone/>
          <wp:docPr id="16" name="그림 2" descr="CE로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descr="CE로고.jpg"/>
                  <pic:cNvPicPr>
                    <a:picLocks noChangeAspect="1" noChangeArrowheads="1"/>
                  </pic:cNvPicPr>
                </pic:nvPicPr>
                <pic:blipFill>
                  <a:blip r:embed="rId1"/>
                  <a:srcRect/>
                  <a:stretch>
                    <a:fillRect/>
                  </a:stretch>
                </pic:blipFill>
                <pic:spPr bwMode="auto">
                  <a:xfrm>
                    <a:off x="0" y="0"/>
                    <a:ext cx="451485" cy="437515"/>
                  </a:xfrm>
                  <a:prstGeom prst="rect">
                    <a:avLst/>
                  </a:prstGeom>
                  <a:noFill/>
                  <a:ln w="9525">
                    <a:noFill/>
                    <a:miter lim="800000"/>
                    <a:headEnd/>
                    <a:tailEnd/>
                  </a:ln>
                </pic:spPr>
              </pic:pic>
            </a:graphicData>
          </a:graphic>
        </wp:anchor>
      </w:drawing>
    </w:r>
    <w:r w:rsidR="007B32DE">
      <w:rPr>
        <w:rFonts w:ascii="Malgun Gothic" w:eastAsia="Malgun Gothic" w:hAnsi="Malgun Gothic" w:cs="Times New Roman" w:hint="eastAsia"/>
        <w:noProof/>
        <w:sz w:val="18"/>
        <w:szCs w:val="18"/>
      </w:rPr>
      <w:drawing>
        <wp:anchor distT="0" distB="0" distL="114300" distR="114300" simplePos="0" relativeHeight="251661312" behindDoc="1" locked="0" layoutInCell="1" allowOverlap="1" wp14:anchorId="5EF51539" wp14:editId="7B3C15E1">
          <wp:simplePos x="0" y="0"/>
          <wp:positionH relativeFrom="column">
            <wp:posOffset>26670</wp:posOffset>
          </wp:positionH>
          <wp:positionV relativeFrom="paragraph">
            <wp:posOffset>24765</wp:posOffset>
          </wp:positionV>
          <wp:extent cx="656590" cy="357505"/>
          <wp:effectExtent l="19050" t="0" r="0" b="0"/>
          <wp:wrapTight wrapText="bothSides">
            <wp:wrapPolygon edited="0">
              <wp:start x="-627" y="0"/>
              <wp:lineTo x="-627" y="20718"/>
              <wp:lineTo x="21308" y="20718"/>
              <wp:lineTo x="21308" y="0"/>
              <wp:lineTo x="-627" y="0"/>
            </wp:wrapPolygon>
          </wp:wrapTight>
          <wp:docPr id="36" name="그림 0" descr="비전로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0" descr="비전로그.jpg"/>
                  <pic:cNvPicPr>
                    <a:picLocks noChangeAspect="1" noChangeArrowheads="1"/>
                  </pic:cNvPicPr>
                </pic:nvPicPr>
                <pic:blipFill>
                  <a:blip r:embed="rId2"/>
                  <a:srcRect/>
                  <a:stretch>
                    <a:fillRect/>
                  </a:stretch>
                </pic:blipFill>
                <pic:spPr bwMode="auto">
                  <a:xfrm>
                    <a:off x="0" y="0"/>
                    <a:ext cx="656590" cy="357505"/>
                  </a:xfrm>
                  <a:prstGeom prst="rect">
                    <a:avLst/>
                  </a:prstGeom>
                  <a:noFill/>
                  <a:ln w="9525">
                    <a:noFill/>
                    <a:miter lim="800000"/>
                    <a:headEnd/>
                    <a:tailEnd/>
                  </a:ln>
                </pic:spPr>
              </pic:pic>
            </a:graphicData>
          </a:graphic>
        </wp:anchor>
      </w:drawing>
    </w:r>
    <w:r w:rsidR="007B32DE">
      <w:t xml:space="preserve">                  79, </w:t>
    </w:r>
    <w:r w:rsidR="007B32DE">
      <w:rPr>
        <w:rFonts w:hint="eastAsia"/>
      </w:rPr>
      <w:t>J</w:t>
    </w:r>
    <w:r w:rsidR="007B32DE">
      <w:t>iphyeonjungang 4-ro, Sejong-si, Requblic of Korea</w:t>
    </w:r>
  </w:p>
  <w:p w14:paraId="567D61D5" w14:textId="77777777" w:rsidR="007B32DE" w:rsidRPr="00CE6D45" w:rsidRDefault="007B32DE" w:rsidP="00DC2413">
    <w:pPr>
      <w:pStyle w:val="Footer"/>
      <w:ind w:firstLineChars="900" w:firstLine="1980"/>
      <w:rPr>
        <w:rFonts w:ascii="Malgun Gothic" w:eastAsia="Malgun Gothic" w:hAnsi="Malgun Gothic"/>
        <w:color w:val="0000FF"/>
        <w:szCs w:val="18"/>
      </w:rPr>
    </w:pPr>
    <w:hyperlink r:id="rId3" w:history="1">
      <w:r w:rsidRPr="00666F71">
        <w:rPr>
          <w:rStyle w:val="Hyperlink"/>
          <w:rFonts w:hint="eastAsia"/>
          <w:szCs w:val="18"/>
        </w:rPr>
        <w:t>www.visionsemicon.co.kr</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1DC0B9" w14:textId="77777777" w:rsidR="003572F6" w:rsidRDefault="003572F6" w:rsidP="00CE6D45">
      <w:r>
        <w:separator/>
      </w:r>
    </w:p>
  </w:footnote>
  <w:footnote w:type="continuationSeparator" w:id="0">
    <w:p w14:paraId="0ED11B05" w14:textId="77777777" w:rsidR="003572F6" w:rsidRDefault="003572F6" w:rsidP="00CE6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13B0E8" w14:textId="77777777" w:rsidR="007B32DE" w:rsidRPr="00D97E9D" w:rsidRDefault="00000000" w:rsidP="00D97E9D">
    <w:pPr>
      <w:pStyle w:val="Header"/>
      <w:ind w:right="400"/>
    </w:pPr>
    <w:r>
      <w:rPr>
        <w:noProof/>
      </w:rPr>
      <w:pict w14:anchorId="07869F56">
        <v:shapetype id="_x0000_t32" coordsize="21600,21600" o:spt="32" o:oned="t" path="m,l21600,21600e" filled="f">
          <v:path arrowok="t" fillok="f" o:connecttype="none"/>
          <o:lock v:ext="edit" shapetype="t"/>
        </v:shapetype>
        <v:shape id="AutoShape 8" o:spid="_x0000_s1028" type="#_x0000_t32" style="position:absolute;left:0;text-align:left;margin-left:1.2pt;margin-top:23.2pt;width:450.8pt;height:0;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" adj="-3507,-1,-3507" strokecolor="blue" strokeweight="1.5pt"/>
      </w:pict>
    </w:r>
    <w:r w:rsidR="007B32DE" w:rsidRPr="00C9366B">
      <w:rPr>
        <w:rFonts w:ascii="Malgun Gothic" w:eastAsia="Malgun Gothic" w:hAnsi="Malgun Gothic" w:hint="eastAsia"/>
        <w:b/>
        <w:sz w:val="24"/>
        <w:szCs w:val="24"/>
      </w:rPr>
      <w:t xml:space="preserve">VISIONSEMICON OVEN </w:t>
    </w:r>
    <w:r w:rsidR="007B32DE">
      <w:rPr>
        <w:rFonts w:ascii="Malgun Gothic" w:eastAsia="Malgun Gothic" w:hAnsi="Malgun Gothic" w:hint="eastAsia"/>
        <w:b/>
        <w:sz w:val="24"/>
        <w:szCs w:val="24"/>
      </w:rPr>
      <w:t>PROGRAM</w:t>
    </w:r>
    <w:r w:rsidR="007B32DE" w:rsidRPr="00C9366B">
      <w:rPr>
        <w:rFonts w:ascii="Malgun Gothic" w:eastAsia="Malgun Gothic" w:hAnsi="Malgun Gothic" w:hint="eastAsia"/>
        <w:b/>
        <w:sz w:val="24"/>
        <w:szCs w:val="24"/>
      </w:rPr>
      <w:t xml:space="preserve"> MANUAL</w:t>
    </w:r>
    <w:r w:rsidR="007B32DE" w:rsidRPr="00C9366B">
      <w:rPr>
        <w:rFonts w:ascii="Malgun Gothic" w:eastAsia="Malgun Gothic" w:hAnsi="Malgun Gothic" w:hint="eastAsia"/>
        <w:b/>
        <w:sz w:val="24"/>
        <w:szCs w:val="24"/>
      </w:rPr>
      <w:tab/>
    </w:r>
    <w:r w:rsidR="007B32DE" w:rsidRPr="00C9366B">
      <w:rPr>
        <w:rFonts w:ascii="Malgun Gothic" w:eastAsia="Malgun Gothic" w:hAnsi="Malgun Gothic"/>
        <w:b/>
        <w:color w:val="0000CC"/>
      </w:rPr>
      <w:t>[</w:t>
    </w:r>
    <w:r w:rsidR="007B32DE" w:rsidRPr="00C9366B">
      <w:rPr>
        <w:rFonts w:ascii="Malgun Gothic" w:eastAsia="Malgun Gothic" w:hAnsi="Malgun Gothic"/>
        <w:b/>
        <w:color w:val="0000CC"/>
      </w:rPr>
      <w:fldChar w:fldCharType="begin"/>
    </w:r>
    <w:r w:rsidR="007B32DE" w:rsidRPr="00C9366B">
      <w:rPr>
        <w:rFonts w:ascii="Malgun Gothic" w:eastAsia="Malgun Gothic" w:hAnsi="Malgun Gothic"/>
        <w:b/>
        <w:color w:val="0000CC"/>
      </w:rPr>
      <w:instrText xml:space="preserve"> PAGE   \* MERGEFORMAT </w:instrText>
    </w:r>
    <w:r w:rsidR="007B32DE" w:rsidRPr="00C9366B">
      <w:rPr>
        <w:rFonts w:ascii="Malgun Gothic" w:eastAsia="Malgun Gothic" w:hAnsi="Malgun Gothic"/>
        <w:b/>
        <w:color w:val="0000CC"/>
      </w:rPr>
      <w:fldChar w:fldCharType="separate"/>
    </w:r>
    <w:r w:rsidR="007B32DE">
      <w:rPr>
        <w:rFonts w:ascii="Malgun Gothic" w:eastAsia="Malgun Gothic" w:hAnsi="Malgun Gothic"/>
        <w:b/>
        <w:noProof/>
        <w:color w:val="0000CC"/>
      </w:rPr>
      <w:t>10</w:t>
    </w:r>
    <w:r w:rsidR="007B32DE" w:rsidRPr="00C9366B">
      <w:rPr>
        <w:rFonts w:ascii="Malgun Gothic" w:eastAsia="Malgun Gothic" w:hAnsi="Malgun Gothic"/>
        <w:b/>
        <w:color w:val="0000CC"/>
      </w:rPr>
      <w:fldChar w:fldCharType="end"/>
    </w:r>
    <w:r w:rsidR="007B32DE" w:rsidRPr="00C9366B">
      <w:rPr>
        <w:rFonts w:ascii="Malgun Gothic" w:eastAsia="Malgun Gothic" w:hAnsi="Malgun Gothic"/>
        <w:b/>
        <w:color w:val="0000CC"/>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4AD1E" w14:textId="77777777" w:rsidR="007B32DE" w:rsidRPr="00CE6D45" w:rsidRDefault="00000000" w:rsidP="00717337">
    <w:pPr>
      <w:pStyle w:val="Header"/>
      <w:tabs>
        <w:tab w:val="left" w:pos="8554"/>
      </w:tabs>
      <w:ind w:right="400"/>
    </w:pPr>
    <w:r>
      <w:rPr>
        <w:noProof/>
      </w:rPr>
      <w:pict w14:anchorId="0374820F">
        <v:shapetype id="_x0000_t32" coordsize="21600,21600" o:spt="32" o:oned="t" path="m,l21600,21600e" filled="f">
          <v:path arrowok="t" fillok="f" o:connecttype="none"/>
          <o:lock v:ext="edit" shapetype="t"/>
        </v:shapetype>
        <v:shape id="AutoShape 1" o:spid="_x0000_s1026" type="#_x0000_t32" style="position:absolute;left:0;text-align:left;margin-left:1.2pt;margin-top:23.2pt;width:450.8pt;height:0;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" strokecolor="blue" strokeweight="1.5pt"/>
      </w:pict>
    </w:r>
    <w:r w:rsidR="007B32DE" w:rsidRPr="00C9366B">
      <w:rPr>
        <w:rFonts w:ascii="Malgun Gothic" w:eastAsia="Malgun Gothic" w:hAnsi="Malgun Gothic" w:hint="eastAsia"/>
        <w:b/>
        <w:sz w:val="24"/>
        <w:szCs w:val="24"/>
      </w:rPr>
      <w:t xml:space="preserve">VISIONSEMICON OVEN </w:t>
    </w:r>
    <w:r w:rsidR="007B32DE">
      <w:rPr>
        <w:rFonts w:ascii="Malgun Gothic" w:eastAsia="Malgun Gothic" w:hAnsi="Malgun Gothic" w:hint="eastAsia"/>
        <w:b/>
        <w:sz w:val="24"/>
        <w:szCs w:val="24"/>
      </w:rPr>
      <w:t>PROGRAM</w:t>
    </w:r>
    <w:r w:rsidR="007B32DE" w:rsidRPr="00C9366B">
      <w:rPr>
        <w:rFonts w:ascii="Malgun Gothic" w:eastAsia="Malgun Gothic" w:hAnsi="Malgun Gothic" w:hint="eastAsia"/>
        <w:b/>
        <w:sz w:val="24"/>
        <w:szCs w:val="24"/>
      </w:rPr>
      <w:t xml:space="preserve"> MANUAL</w:t>
    </w:r>
    <w:r w:rsidR="007B32DE" w:rsidRPr="00C9366B">
      <w:rPr>
        <w:rFonts w:ascii="Malgun Gothic" w:eastAsia="Malgun Gothic" w:hAnsi="Malgun Gothic" w:hint="eastAsia"/>
        <w:b/>
        <w:sz w:val="24"/>
        <w:szCs w:val="24"/>
      </w:rPr>
      <w:tab/>
    </w:r>
    <w:r w:rsidR="007B32DE">
      <w:rPr>
        <w:rFonts w:ascii="Malgun Gothic" w:eastAsia="Malgun Gothic" w:hAnsi="Malgun Gothic"/>
        <w:b/>
        <w:sz w:val="24"/>
        <w:szCs w:val="24"/>
      </w:rPr>
      <w:tab/>
    </w:r>
    <w:r w:rsidR="007B32DE" w:rsidRPr="00C9366B">
      <w:rPr>
        <w:rFonts w:ascii="Malgun Gothic" w:eastAsia="Malgun Gothic" w:hAnsi="Malgun Gothic"/>
        <w:b/>
        <w:color w:val="0000CC"/>
      </w:rPr>
      <w:t>[</w:t>
    </w:r>
    <w:r w:rsidR="007B32DE">
      <w:rPr>
        <w:rFonts w:ascii="Malgun Gothic" w:eastAsia="Malgun Gothic" w:hAnsi="Malgun Gothic" w:hint="eastAsia"/>
        <w:b/>
        <w:color w:val="0000CC"/>
      </w:rPr>
      <w:t>1</w:t>
    </w:r>
    <w:r w:rsidR="007B32DE" w:rsidRPr="00C9366B">
      <w:rPr>
        <w:rFonts w:ascii="Malgun Gothic" w:eastAsia="Malgun Gothic" w:hAnsi="Malgun Gothic"/>
        <w:b/>
        <w:color w:val="0000CC"/>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46EFA"/>
    <w:multiLevelType w:val="hybridMultilevel"/>
    <w:tmpl w:val="5F9C37BC"/>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0D6347E"/>
    <w:multiLevelType w:val="hybridMultilevel"/>
    <w:tmpl w:val="10DC1C44"/>
    <w:lvl w:ilvl="0" w:tplc="4978FBC8">
      <w:numFmt w:val="bullet"/>
      <w:lvlText w:val="-"/>
      <w:lvlJc w:val="left"/>
      <w:pPr>
        <w:ind w:left="720" w:hanging="360"/>
      </w:pPr>
      <w:rPr>
        <w:rFonts w:ascii="Malgun Gothic" w:eastAsia="Malgun Gothic" w:hAnsi="Malgun Gothic"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6D2905"/>
    <w:multiLevelType w:val="multilevel"/>
    <w:tmpl w:val="C0CE1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95412"/>
    <w:multiLevelType w:val="hybridMultilevel"/>
    <w:tmpl w:val="5BE860C8"/>
    <w:lvl w:ilvl="0" w:tplc="E2FEB07C">
      <w:start w:val="1"/>
      <w:numFmt w:val="bullet"/>
      <w:pStyle w:val="1dg"/>
      <w:lvlText w:val=""/>
      <w:lvlJc w:val="left"/>
      <w:pPr>
        <w:ind w:left="1509" w:hanging="400"/>
      </w:pPr>
      <w:rPr>
        <w:rFonts w:ascii="Wingdings" w:hAnsi="Wingdings" w:hint="default"/>
      </w:rPr>
    </w:lvl>
    <w:lvl w:ilvl="1" w:tplc="04090011">
      <w:start w:val="1"/>
      <w:numFmt w:val="decimalEnclosedCircle"/>
      <w:lvlText w:val="%2"/>
      <w:lvlJc w:val="left"/>
      <w:pPr>
        <w:ind w:left="1909" w:hanging="400"/>
      </w:pPr>
      <w:rPr>
        <w:rFonts w:hint="default"/>
      </w:rPr>
    </w:lvl>
    <w:lvl w:ilvl="2" w:tplc="04090005" w:tentative="1">
      <w:start w:val="1"/>
      <w:numFmt w:val="bullet"/>
      <w:lvlText w:val=""/>
      <w:lvlJc w:val="left"/>
      <w:pPr>
        <w:ind w:left="2309" w:hanging="400"/>
      </w:pPr>
      <w:rPr>
        <w:rFonts w:ascii="Wingdings" w:hAnsi="Wingdings" w:hint="default"/>
      </w:rPr>
    </w:lvl>
    <w:lvl w:ilvl="3" w:tplc="04090001" w:tentative="1">
      <w:start w:val="1"/>
      <w:numFmt w:val="bullet"/>
      <w:lvlText w:val=""/>
      <w:lvlJc w:val="left"/>
      <w:pPr>
        <w:ind w:left="2709" w:hanging="400"/>
      </w:pPr>
      <w:rPr>
        <w:rFonts w:ascii="Wingdings" w:hAnsi="Wingdings" w:hint="default"/>
      </w:rPr>
    </w:lvl>
    <w:lvl w:ilvl="4" w:tplc="04090003" w:tentative="1">
      <w:start w:val="1"/>
      <w:numFmt w:val="bullet"/>
      <w:lvlText w:val=""/>
      <w:lvlJc w:val="left"/>
      <w:pPr>
        <w:ind w:left="3109" w:hanging="400"/>
      </w:pPr>
      <w:rPr>
        <w:rFonts w:ascii="Wingdings" w:hAnsi="Wingdings" w:hint="default"/>
      </w:rPr>
    </w:lvl>
    <w:lvl w:ilvl="5" w:tplc="04090005" w:tentative="1">
      <w:start w:val="1"/>
      <w:numFmt w:val="bullet"/>
      <w:lvlText w:val=""/>
      <w:lvlJc w:val="left"/>
      <w:pPr>
        <w:ind w:left="3509" w:hanging="400"/>
      </w:pPr>
      <w:rPr>
        <w:rFonts w:ascii="Wingdings" w:hAnsi="Wingdings" w:hint="default"/>
      </w:rPr>
    </w:lvl>
    <w:lvl w:ilvl="6" w:tplc="04090001" w:tentative="1">
      <w:start w:val="1"/>
      <w:numFmt w:val="bullet"/>
      <w:lvlText w:val=""/>
      <w:lvlJc w:val="left"/>
      <w:pPr>
        <w:ind w:left="3909" w:hanging="400"/>
      </w:pPr>
      <w:rPr>
        <w:rFonts w:ascii="Wingdings" w:hAnsi="Wingdings" w:hint="default"/>
      </w:rPr>
    </w:lvl>
    <w:lvl w:ilvl="7" w:tplc="04090003" w:tentative="1">
      <w:start w:val="1"/>
      <w:numFmt w:val="bullet"/>
      <w:lvlText w:val=""/>
      <w:lvlJc w:val="left"/>
      <w:pPr>
        <w:ind w:left="4309" w:hanging="400"/>
      </w:pPr>
      <w:rPr>
        <w:rFonts w:ascii="Wingdings" w:hAnsi="Wingdings" w:hint="default"/>
      </w:rPr>
    </w:lvl>
    <w:lvl w:ilvl="8" w:tplc="04090005" w:tentative="1">
      <w:start w:val="1"/>
      <w:numFmt w:val="bullet"/>
      <w:lvlText w:val=""/>
      <w:lvlJc w:val="left"/>
      <w:pPr>
        <w:ind w:left="4709" w:hanging="400"/>
      </w:pPr>
      <w:rPr>
        <w:rFonts w:ascii="Wingdings" w:hAnsi="Wingdings" w:hint="default"/>
      </w:rPr>
    </w:lvl>
  </w:abstractNum>
  <w:abstractNum w:abstractNumId="4" w15:restartNumberingAfterBreak="0">
    <w:nsid w:val="076445C3"/>
    <w:multiLevelType w:val="hybridMultilevel"/>
    <w:tmpl w:val="25768E58"/>
    <w:lvl w:ilvl="0" w:tplc="812252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945EC5"/>
    <w:multiLevelType w:val="hybridMultilevel"/>
    <w:tmpl w:val="DDF0FB1C"/>
    <w:lvl w:ilvl="0" w:tplc="812252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0838F0"/>
    <w:multiLevelType w:val="hybridMultilevel"/>
    <w:tmpl w:val="5D089618"/>
    <w:lvl w:ilvl="0" w:tplc="04090001">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7" w15:restartNumberingAfterBreak="0">
    <w:nsid w:val="0F881815"/>
    <w:multiLevelType w:val="hybridMultilevel"/>
    <w:tmpl w:val="2FA674FE"/>
    <w:lvl w:ilvl="0" w:tplc="812252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E645AF"/>
    <w:multiLevelType w:val="hybridMultilevel"/>
    <w:tmpl w:val="E45C26C2"/>
    <w:lvl w:ilvl="0" w:tplc="507ADF78">
      <w:start w:val="1"/>
      <w:numFmt w:val="bullet"/>
      <w:pStyle w:val="ThirdChild"/>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AB44F6"/>
    <w:multiLevelType w:val="multilevel"/>
    <w:tmpl w:val="C7D49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5242EF"/>
    <w:multiLevelType w:val="hybridMultilevel"/>
    <w:tmpl w:val="EB5E2CBC"/>
    <w:lvl w:ilvl="0" w:tplc="8122523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8E429EB"/>
    <w:multiLevelType w:val="hybridMultilevel"/>
    <w:tmpl w:val="D2267F36"/>
    <w:lvl w:ilvl="0" w:tplc="812252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806CFF"/>
    <w:multiLevelType w:val="hybridMultilevel"/>
    <w:tmpl w:val="302EE2D8"/>
    <w:lvl w:ilvl="0" w:tplc="812252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F03C77"/>
    <w:multiLevelType w:val="hybridMultilevel"/>
    <w:tmpl w:val="2D3E0362"/>
    <w:lvl w:ilvl="0" w:tplc="8122523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A335B25"/>
    <w:multiLevelType w:val="hybridMultilevel"/>
    <w:tmpl w:val="D1FE9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292B6A"/>
    <w:multiLevelType w:val="hybridMultilevel"/>
    <w:tmpl w:val="8AA8E3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D2D6F21"/>
    <w:multiLevelType w:val="hybridMultilevel"/>
    <w:tmpl w:val="BD04DF86"/>
    <w:lvl w:ilvl="0" w:tplc="812252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263FEF"/>
    <w:multiLevelType w:val="hybridMultilevel"/>
    <w:tmpl w:val="E160A926"/>
    <w:lvl w:ilvl="0" w:tplc="4978FBC8">
      <w:numFmt w:val="bullet"/>
      <w:lvlText w:val="-"/>
      <w:lvlJc w:val="left"/>
      <w:pPr>
        <w:ind w:left="720" w:hanging="360"/>
      </w:pPr>
      <w:rPr>
        <w:rFonts w:ascii="Malgun Gothic" w:eastAsia="Malgun Gothic" w:hAnsi="Malgun Gothic"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AC45F8"/>
    <w:multiLevelType w:val="hybridMultilevel"/>
    <w:tmpl w:val="097C5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2A274A"/>
    <w:multiLevelType w:val="multilevel"/>
    <w:tmpl w:val="12E2B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3B44A5"/>
    <w:multiLevelType w:val="multilevel"/>
    <w:tmpl w:val="56CA0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CD24CE"/>
    <w:multiLevelType w:val="hybridMultilevel"/>
    <w:tmpl w:val="5526F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E602F3"/>
    <w:multiLevelType w:val="hybridMultilevel"/>
    <w:tmpl w:val="C5C6BA56"/>
    <w:lvl w:ilvl="0" w:tplc="4978FBC8">
      <w:numFmt w:val="bullet"/>
      <w:lvlText w:val="-"/>
      <w:lvlJc w:val="left"/>
      <w:pPr>
        <w:ind w:left="720" w:hanging="360"/>
      </w:pPr>
      <w:rPr>
        <w:rFonts w:ascii="Malgun Gothic" w:eastAsia="Malgun Gothic" w:hAnsi="Malgun Gothic"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4A02BB"/>
    <w:multiLevelType w:val="hybridMultilevel"/>
    <w:tmpl w:val="BE5EB6CA"/>
    <w:lvl w:ilvl="0" w:tplc="4978FBC8">
      <w:numFmt w:val="bullet"/>
      <w:lvlText w:val="-"/>
      <w:lvlJc w:val="left"/>
      <w:pPr>
        <w:ind w:left="720" w:hanging="360"/>
      </w:pPr>
      <w:rPr>
        <w:rFonts w:ascii="Malgun Gothic" w:eastAsia="Malgun Gothic" w:hAnsi="Malgun Gothic"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375D05"/>
    <w:multiLevelType w:val="hybridMultilevel"/>
    <w:tmpl w:val="C8ACE862"/>
    <w:lvl w:ilvl="0" w:tplc="812252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542B54"/>
    <w:multiLevelType w:val="hybridMultilevel"/>
    <w:tmpl w:val="F38831DC"/>
    <w:lvl w:ilvl="0" w:tplc="812252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6E671C"/>
    <w:multiLevelType w:val="hybridMultilevel"/>
    <w:tmpl w:val="E0664F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2906F84"/>
    <w:multiLevelType w:val="hybridMultilevel"/>
    <w:tmpl w:val="CB724B74"/>
    <w:lvl w:ilvl="0" w:tplc="4978FBC8">
      <w:numFmt w:val="bullet"/>
      <w:lvlText w:val="-"/>
      <w:lvlJc w:val="left"/>
      <w:pPr>
        <w:ind w:left="720" w:hanging="360"/>
      </w:pPr>
      <w:rPr>
        <w:rFonts w:ascii="Malgun Gothic" w:eastAsia="Malgun Gothic" w:hAnsi="Malgun Gothic"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D44E40"/>
    <w:multiLevelType w:val="hybridMultilevel"/>
    <w:tmpl w:val="6C7EBD14"/>
    <w:lvl w:ilvl="0" w:tplc="812252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E54AFD"/>
    <w:multiLevelType w:val="hybridMultilevel"/>
    <w:tmpl w:val="1048DCF6"/>
    <w:lvl w:ilvl="0" w:tplc="812252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CA6589"/>
    <w:multiLevelType w:val="hybridMultilevel"/>
    <w:tmpl w:val="E754390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8CE00BD"/>
    <w:multiLevelType w:val="multilevel"/>
    <w:tmpl w:val="2132C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3D081F"/>
    <w:multiLevelType w:val="hybridMultilevel"/>
    <w:tmpl w:val="697E8BE8"/>
    <w:lvl w:ilvl="0" w:tplc="812252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6D6838"/>
    <w:multiLevelType w:val="multilevel"/>
    <w:tmpl w:val="08702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8C2C8E"/>
    <w:multiLevelType w:val="hybridMultilevel"/>
    <w:tmpl w:val="05F4A886"/>
    <w:lvl w:ilvl="0" w:tplc="812252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9567BA"/>
    <w:multiLevelType w:val="hybridMultilevel"/>
    <w:tmpl w:val="3502EB02"/>
    <w:lvl w:ilvl="0" w:tplc="812252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32615A"/>
    <w:multiLevelType w:val="hybridMultilevel"/>
    <w:tmpl w:val="0EECC9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5B90FD4"/>
    <w:multiLevelType w:val="multilevel"/>
    <w:tmpl w:val="38D0105A"/>
    <w:lvl w:ilvl="0">
      <w:start w:val="1"/>
      <w:numFmt w:val="decimal"/>
      <w:pStyle w:val="1dg11"/>
      <w:lvlText w:val="%1."/>
      <w:lvlJc w:val="left"/>
      <w:pPr>
        <w:ind w:left="0" w:firstLine="0"/>
      </w:pPr>
      <w:rPr>
        <w:rFonts w:ascii="Malgun Gothic" w:eastAsia="Malgun Gothic" w:hAnsi="Malgun Gothic" w:hint="default"/>
        <w:b/>
        <w:sz w:val="24"/>
      </w:rPr>
    </w:lvl>
    <w:lvl w:ilvl="1">
      <w:start w:val="1"/>
      <w:numFmt w:val="decimal"/>
      <w:pStyle w:val="2dg"/>
      <w:isLgl/>
      <w:lvlText w:val="%1.%2"/>
      <w:lvlJc w:val="left"/>
      <w:pPr>
        <w:ind w:left="403" w:firstLine="0"/>
      </w:pPr>
      <w:rPr>
        <w:rFonts w:asciiTheme="majorHAnsi" w:eastAsia="Batang" w:hAnsiTheme="majorHAnsi" w:hint="default"/>
      </w:rPr>
    </w:lvl>
    <w:lvl w:ilvl="2">
      <w:start w:val="1"/>
      <w:numFmt w:val="decimal"/>
      <w:pStyle w:val="3dg11"/>
      <w:isLgl/>
      <w:lvlText w:val="%1.%2.%3"/>
      <w:lvlJc w:val="left"/>
      <w:pPr>
        <w:ind w:left="805" w:firstLine="0"/>
      </w:pPr>
      <w:rPr>
        <w:rFonts w:hint="default"/>
      </w:rPr>
    </w:lvl>
    <w:lvl w:ilvl="3">
      <w:start w:val="1"/>
      <w:numFmt w:val="decimal"/>
      <w:isLgl/>
      <w:lvlText w:val="%1.%2.%3.%4"/>
      <w:lvlJc w:val="left"/>
      <w:pPr>
        <w:ind w:left="1208" w:firstLine="0"/>
      </w:pPr>
      <w:rPr>
        <w:rFonts w:hint="default"/>
      </w:rPr>
    </w:lvl>
    <w:lvl w:ilvl="4">
      <w:start w:val="1"/>
      <w:numFmt w:val="bullet"/>
      <w:lvlText w:val=""/>
      <w:lvlJc w:val="left"/>
      <w:pPr>
        <w:ind w:left="3229" w:hanging="1080"/>
      </w:pPr>
      <w:rPr>
        <w:rFonts w:ascii="Wingdings" w:hAnsi="Wingdings" w:hint="default"/>
      </w:rPr>
    </w:lvl>
    <w:lvl w:ilvl="5">
      <w:start w:val="1"/>
      <w:numFmt w:val="decimal"/>
      <w:isLgl/>
      <w:lvlText w:val="%1.%2.%3.%4.%5.%6"/>
      <w:lvlJc w:val="left"/>
      <w:pPr>
        <w:ind w:left="3589" w:hanging="108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4669" w:hanging="1440"/>
      </w:pPr>
      <w:rPr>
        <w:rFonts w:hint="default"/>
      </w:rPr>
    </w:lvl>
    <w:lvl w:ilvl="8">
      <w:start w:val="1"/>
      <w:numFmt w:val="decimal"/>
      <w:isLgl/>
      <w:lvlText w:val="%1.%2.%3.%4.%5.%6.%7.%8.%9"/>
      <w:lvlJc w:val="left"/>
      <w:pPr>
        <w:ind w:left="5389" w:hanging="1800"/>
      </w:pPr>
      <w:rPr>
        <w:rFonts w:hint="default"/>
      </w:rPr>
    </w:lvl>
  </w:abstractNum>
  <w:abstractNum w:abstractNumId="38" w15:restartNumberingAfterBreak="0">
    <w:nsid w:val="47926847"/>
    <w:multiLevelType w:val="hybridMultilevel"/>
    <w:tmpl w:val="986608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7F6614A"/>
    <w:multiLevelType w:val="hybridMultilevel"/>
    <w:tmpl w:val="8DE4C47E"/>
    <w:lvl w:ilvl="0" w:tplc="4978FBC8">
      <w:numFmt w:val="bullet"/>
      <w:lvlText w:val="-"/>
      <w:lvlJc w:val="left"/>
      <w:pPr>
        <w:ind w:left="450" w:hanging="360"/>
      </w:pPr>
      <w:rPr>
        <w:rFonts w:ascii="Malgun Gothic" w:eastAsia="Malgun Gothic" w:hAnsi="Malgun Gothic" w:cstheme="minorBidi" w:hint="eastAsia"/>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0" w15:restartNumberingAfterBreak="0">
    <w:nsid w:val="487B6854"/>
    <w:multiLevelType w:val="hybridMultilevel"/>
    <w:tmpl w:val="ACB6599A"/>
    <w:lvl w:ilvl="0" w:tplc="4978FBC8">
      <w:numFmt w:val="bullet"/>
      <w:lvlText w:val="-"/>
      <w:lvlJc w:val="left"/>
      <w:pPr>
        <w:ind w:left="760" w:hanging="360"/>
      </w:pPr>
      <w:rPr>
        <w:rFonts w:ascii="Malgun Gothic" w:eastAsia="Malgun Gothic" w:hAnsi="Malgun Gothic"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1" w15:restartNumberingAfterBreak="0">
    <w:nsid w:val="48982AFC"/>
    <w:multiLevelType w:val="multilevel"/>
    <w:tmpl w:val="9F807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D52ABE"/>
    <w:multiLevelType w:val="multilevel"/>
    <w:tmpl w:val="60029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B77DF0"/>
    <w:multiLevelType w:val="hybridMultilevel"/>
    <w:tmpl w:val="53E61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BC20CDB"/>
    <w:multiLevelType w:val="hybridMultilevel"/>
    <w:tmpl w:val="B3DEC494"/>
    <w:lvl w:ilvl="0" w:tplc="812252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DE7037"/>
    <w:multiLevelType w:val="multilevel"/>
    <w:tmpl w:val="C1160DB0"/>
    <w:lvl w:ilvl="0">
      <w:numFmt w:val="bullet"/>
      <w:pStyle w:val="LineListStyle"/>
      <w:lvlText w:val="-"/>
      <w:lvlJc w:val="left"/>
      <w:pPr>
        <w:tabs>
          <w:tab w:val="num" w:pos="720"/>
        </w:tabs>
        <w:ind w:left="720" w:hanging="360"/>
      </w:pPr>
      <w:rPr>
        <w:rFonts w:ascii="Malgun Gothic" w:eastAsia="Malgun Gothic" w:hAnsi="Malgun Gothic" w:cstheme="minorBidi"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E46625"/>
    <w:multiLevelType w:val="hybridMultilevel"/>
    <w:tmpl w:val="D1FAFCC2"/>
    <w:lvl w:ilvl="0" w:tplc="812252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48D6E6B"/>
    <w:multiLevelType w:val="hybridMultilevel"/>
    <w:tmpl w:val="89DC65BA"/>
    <w:lvl w:ilvl="0" w:tplc="4978FBC8">
      <w:numFmt w:val="bullet"/>
      <w:lvlText w:val="-"/>
      <w:lvlJc w:val="left"/>
      <w:pPr>
        <w:ind w:left="720" w:hanging="360"/>
      </w:pPr>
      <w:rPr>
        <w:rFonts w:ascii="Malgun Gothic" w:eastAsia="Malgun Gothic" w:hAnsi="Malgun Gothic"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0C2EF7"/>
    <w:multiLevelType w:val="hybridMultilevel"/>
    <w:tmpl w:val="E69EC108"/>
    <w:lvl w:ilvl="0" w:tplc="8122523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7BC01A4"/>
    <w:multiLevelType w:val="hybridMultilevel"/>
    <w:tmpl w:val="F2D8FD9A"/>
    <w:lvl w:ilvl="0" w:tplc="B76C3C80">
      <w:numFmt w:val="bullet"/>
      <w:pStyle w:val="4dg"/>
      <w:lvlText w:val="-"/>
      <w:lvlJc w:val="left"/>
      <w:pPr>
        <w:ind w:left="1353" w:hanging="360"/>
      </w:pPr>
      <w:rPr>
        <w:rFonts w:ascii="Malgun Gothic" w:eastAsia="Malgun Gothic" w:hAnsi="Malgun Gothic" w:cstheme="minorBidi" w:hint="eastAsia"/>
      </w:rPr>
    </w:lvl>
    <w:lvl w:ilvl="1" w:tplc="04090003" w:tentative="1">
      <w:start w:val="1"/>
      <w:numFmt w:val="bullet"/>
      <w:lvlText w:val=""/>
      <w:lvlJc w:val="left"/>
      <w:pPr>
        <w:ind w:left="1793" w:hanging="400"/>
      </w:pPr>
      <w:rPr>
        <w:rFonts w:ascii="Wingdings" w:hAnsi="Wingdings" w:hint="default"/>
      </w:rPr>
    </w:lvl>
    <w:lvl w:ilvl="2" w:tplc="04090005">
      <w:start w:val="1"/>
      <w:numFmt w:val="bullet"/>
      <w:lvlText w:val=""/>
      <w:lvlJc w:val="left"/>
      <w:pPr>
        <w:ind w:left="2193" w:hanging="400"/>
      </w:pPr>
      <w:rPr>
        <w:rFonts w:ascii="Wingdings" w:hAnsi="Wingdings" w:hint="default"/>
      </w:rPr>
    </w:lvl>
    <w:lvl w:ilvl="3" w:tplc="04090001" w:tentative="1">
      <w:start w:val="1"/>
      <w:numFmt w:val="bullet"/>
      <w:lvlText w:val=""/>
      <w:lvlJc w:val="left"/>
      <w:pPr>
        <w:ind w:left="2593" w:hanging="400"/>
      </w:pPr>
      <w:rPr>
        <w:rFonts w:ascii="Wingdings" w:hAnsi="Wingdings" w:hint="default"/>
      </w:rPr>
    </w:lvl>
    <w:lvl w:ilvl="4" w:tplc="04090003" w:tentative="1">
      <w:start w:val="1"/>
      <w:numFmt w:val="bullet"/>
      <w:lvlText w:val=""/>
      <w:lvlJc w:val="left"/>
      <w:pPr>
        <w:ind w:left="2993" w:hanging="400"/>
      </w:pPr>
      <w:rPr>
        <w:rFonts w:ascii="Wingdings" w:hAnsi="Wingdings" w:hint="default"/>
      </w:rPr>
    </w:lvl>
    <w:lvl w:ilvl="5" w:tplc="04090005" w:tentative="1">
      <w:start w:val="1"/>
      <w:numFmt w:val="bullet"/>
      <w:lvlText w:val=""/>
      <w:lvlJc w:val="left"/>
      <w:pPr>
        <w:ind w:left="3393" w:hanging="400"/>
      </w:pPr>
      <w:rPr>
        <w:rFonts w:ascii="Wingdings" w:hAnsi="Wingdings" w:hint="default"/>
      </w:rPr>
    </w:lvl>
    <w:lvl w:ilvl="6" w:tplc="04090001" w:tentative="1">
      <w:start w:val="1"/>
      <w:numFmt w:val="bullet"/>
      <w:lvlText w:val=""/>
      <w:lvlJc w:val="left"/>
      <w:pPr>
        <w:ind w:left="3793" w:hanging="400"/>
      </w:pPr>
      <w:rPr>
        <w:rFonts w:ascii="Wingdings" w:hAnsi="Wingdings" w:hint="default"/>
      </w:rPr>
    </w:lvl>
    <w:lvl w:ilvl="7" w:tplc="04090003" w:tentative="1">
      <w:start w:val="1"/>
      <w:numFmt w:val="bullet"/>
      <w:lvlText w:val=""/>
      <w:lvlJc w:val="left"/>
      <w:pPr>
        <w:ind w:left="4193" w:hanging="400"/>
      </w:pPr>
      <w:rPr>
        <w:rFonts w:ascii="Wingdings" w:hAnsi="Wingdings" w:hint="default"/>
      </w:rPr>
    </w:lvl>
    <w:lvl w:ilvl="8" w:tplc="04090005" w:tentative="1">
      <w:start w:val="1"/>
      <w:numFmt w:val="bullet"/>
      <w:lvlText w:val=""/>
      <w:lvlJc w:val="left"/>
      <w:pPr>
        <w:ind w:left="4593" w:hanging="400"/>
      </w:pPr>
      <w:rPr>
        <w:rFonts w:ascii="Wingdings" w:hAnsi="Wingdings" w:hint="default"/>
      </w:rPr>
    </w:lvl>
  </w:abstractNum>
  <w:abstractNum w:abstractNumId="50" w15:restartNumberingAfterBreak="0">
    <w:nsid w:val="59560FCF"/>
    <w:multiLevelType w:val="hybridMultilevel"/>
    <w:tmpl w:val="784ECD4E"/>
    <w:lvl w:ilvl="0" w:tplc="4978FBC8">
      <w:numFmt w:val="bullet"/>
      <w:lvlText w:val="-"/>
      <w:lvlJc w:val="left"/>
      <w:pPr>
        <w:ind w:left="720" w:hanging="360"/>
      </w:pPr>
      <w:rPr>
        <w:rFonts w:ascii="Malgun Gothic" w:eastAsia="Malgun Gothic" w:hAnsi="Malgun Gothic"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C076D8"/>
    <w:multiLevelType w:val="multilevel"/>
    <w:tmpl w:val="39B67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380B37"/>
    <w:multiLevelType w:val="multilevel"/>
    <w:tmpl w:val="F454C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D4578FD"/>
    <w:multiLevelType w:val="hybridMultilevel"/>
    <w:tmpl w:val="BB928536"/>
    <w:lvl w:ilvl="0" w:tplc="812252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F754940"/>
    <w:multiLevelType w:val="multilevel"/>
    <w:tmpl w:val="3926F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EB1298"/>
    <w:multiLevelType w:val="multilevel"/>
    <w:tmpl w:val="BDF4D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135792D"/>
    <w:multiLevelType w:val="hybridMultilevel"/>
    <w:tmpl w:val="1674AD86"/>
    <w:lvl w:ilvl="0" w:tplc="4978FBC8">
      <w:numFmt w:val="bullet"/>
      <w:lvlText w:val="-"/>
      <w:lvlJc w:val="left"/>
      <w:pPr>
        <w:ind w:left="720" w:hanging="360"/>
      </w:pPr>
      <w:rPr>
        <w:rFonts w:ascii="Malgun Gothic" w:eastAsia="Malgun Gothic" w:hAnsi="Malgun Gothic"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3F05D4"/>
    <w:multiLevelType w:val="hybridMultilevel"/>
    <w:tmpl w:val="895E3D6A"/>
    <w:lvl w:ilvl="0" w:tplc="4978FBC8">
      <w:numFmt w:val="bullet"/>
      <w:lvlText w:val="-"/>
      <w:lvlJc w:val="left"/>
      <w:pPr>
        <w:ind w:left="720" w:hanging="360"/>
      </w:pPr>
      <w:rPr>
        <w:rFonts w:ascii="Malgun Gothic" w:eastAsia="Malgun Gothic" w:hAnsi="Malgun Gothic"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170216"/>
    <w:multiLevelType w:val="hybridMultilevel"/>
    <w:tmpl w:val="48DA656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760244B"/>
    <w:multiLevelType w:val="hybridMultilevel"/>
    <w:tmpl w:val="34ECB0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7A5015A"/>
    <w:multiLevelType w:val="multilevel"/>
    <w:tmpl w:val="F862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FA3E58"/>
    <w:multiLevelType w:val="hybridMultilevel"/>
    <w:tmpl w:val="31D40B9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2" w15:restartNumberingAfterBreak="0">
    <w:nsid w:val="6A784660"/>
    <w:multiLevelType w:val="hybridMultilevel"/>
    <w:tmpl w:val="0BD2E4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05E1A9C"/>
    <w:multiLevelType w:val="hybridMultilevel"/>
    <w:tmpl w:val="212855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83E3B35"/>
    <w:multiLevelType w:val="multilevel"/>
    <w:tmpl w:val="569E4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7B694A"/>
    <w:multiLevelType w:val="hybridMultilevel"/>
    <w:tmpl w:val="0B62261A"/>
    <w:lvl w:ilvl="0" w:tplc="812252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A265649"/>
    <w:multiLevelType w:val="multilevel"/>
    <w:tmpl w:val="1EF88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B6808C4"/>
    <w:multiLevelType w:val="hybridMultilevel"/>
    <w:tmpl w:val="0840C938"/>
    <w:lvl w:ilvl="0" w:tplc="812252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40030D"/>
    <w:multiLevelType w:val="hybridMultilevel"/>
    <w:tmpl w:val="4D1E0830"/>
    <w:lvl w:ilvl="0" w:tplc="4978FBC8">
      <w:numFmt w:val="bullet"/>
      <w:lvlText w:val="-"/>
      <w:lvlJc w:val="left"/>
      <w:pPr>
        <w:ind w:left="720" w:hanging="360"/>
      </w:pPr>
      <w:rPr>
        <w:rFonts w:ascii="Malgun Gothic" w:eastAsia="Malgun Gothic" w:hAnsi="Malgun Gothic"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2720416">
    <w:abstractNumId w:val="0"/>
  </w:num>
  <w:num w:numId="2" w16cid:durableId="552237721">
    <w:abstractNumId w:val="3"/>
  </w:num>
  <w:num w:numId="3" w16cid:durableId="1077098013">
    <w:abstractNumId w:val="37"/>
  </w:num>
  <w:num w:numId="4" w16cid:durableId="1206720035">
    <w:abstractNumId w:val="49"/>
  </w:num>
  <w:num w:numId="5" w16cid:durableId="396823937">
    <w:abstractNumId w:val="40"/>
  </w:num>
  <w:num w:numId="6" w16cid:durableId="1786540695">
    <w:abstractNumId w:val="37"/>
  </w:num>
  <w:num w:numId="7" w16cid:durableId="1130367355">
    <w:abstractNumId w:val="37"/>
  </w:num>
  <w:num w:numId="8" w16cid:durableId="713389951">
    <w:abstractNumId w:val="37"/>
  </w:num>
  <w:num w:numId="9" w16cid:durableId="872888541">
    <w:abstractNumId w:val="37"/>
  </w:num>
  <w:num w:numId="10" w16cid:durableId="1150370049">
    <w:abstractNumId w:val="37"/>
  </w:num>
  <w:num w:numId="11" w16cid:durableId="124321966">
    <w:abstractNumId w:val="37"/>
  </w:num>
  <w:num w:numId="12" w16cid:durableId="1781414418">
    <w:abstractNumId w:val="37"/>
  </w:num>
  <w:num w:numId="13" w16cid:durableId="96996318">
    <w:abstractNumId w:val="37"/>
  </w:num>
  <w:num w:numId="14" w16cid:durableId="435560866">
    <w:abstractNumId w:val="37"/>
  </w:num>
  <w:num w:numId="15" w16cid:durableId="66389702">
    <w:abstractNumId w:val="37"/>
  </w:num>
  <w:num w:numId="16" w16cid:durableId="942567947">
    <w:abstractNumId w:val="37"/>
  </w:num>
  <w:num w:numId="17" w16cid:durableId="130094353">
    <w:abstractNumId w:val="37"/>
  </w:num>
  <w:num w:numId="18" w16cid:durableId="1588003732">
    <w:abstractNumId w:val="37"/>
  </w:num>
  <w:num w:numId="19" w16cid:durableId="422459190">
    <w:abstractNumId w:val="61"/>
  </w:num>
  <w:num w:numId="20" w16cid:durableId="2054648517">
    <w:abstractNumId w:val="6"/>
  </w:num>
  <w:num w:numId="21" w16cid:durableId="1898776970">
    <w:abstractNumId w:val="17"/>
  </w:num>
  <w:num w:numId="22" w16cid:durableId="368343302">
    <w:abstractNumId w:val="27"/>
  </w:num>
  <w:num w:numId="23" w16cid:durableId="841437314">
    <w:abstractNumId w:val="39"/>
  </w:num>
  <w:num w:numId="24" w16cid:durableId="1487555832">
    <w:abstractNumId w:val="5"/>
  </w:num>
  <w:num w:numId="25" w16cid:durableId="1824351813">
    <w:abstractNumId w:val="22"/>
  </w:num>
  <w:num w:numId="26" w16cid:durableId="520972544">
    <w:abstractNumId w:val="56"/>
  </w:num>
  <w:num w:numId="27" w16cid:durableId="948703720">
    <w:abstractNumId w:val="23"/>
  </w:num>
  <w:num w:numId="28" w16cid:durableId="992566010">
    <w:abstractNumId w:val="1"/>
  </w:num>
  <w:num w:numId="29" w16cid:durableId="1082411658">
    <w:abstractNumId w:val="47"/>
  </w:num>
  <w:num w:numId="30" w16cid:durableId="985548379">
    <w:abstractNumId w:val="50"/>
  </w:num>
  <w:num w:numId="31" w16cid:durableId="616838062">
    <w:abstractNumId w:val="57"/>
  </w:num>
  <w:num w:numId="32" w16cid:durableId="1776628415">
    <w:abstractNumId w:val="51"/>
  </w:num>
  <w:num w:numId="33" w16cid:durableId="1078594926">
    <w:abstractNumId w:val="45"/>
  </w:num>
  <w:num w:numId="34" w16cid:durableId="389038759">
    <w:abstractNumId w:val="2"/>
  </w:num>
  <w:num w:numId="35" w16cid:durableId="1542356157">
    <w:abstractNumId w:val="24"/>
  </w:num>
  <w:num w:numId="36" w16cid:durableId="2032997410">
    <w:abstractNumId w:val="7"/>
  </w:num>
  <w:num w:numId="37" w16cid:durableId="1941139018">
    <w:abstractNumId w:val="62"/>
  </w:num>
  <w:num w:numId="38" w16cid:durableId="482546841">
    <w:abstractNumId w:val="53"/>
  </w:num>
  <w:num w:numId="39" w16cid:durableId="1777939338">
    <w:abstractNumId w:val="67"/>
  </w:num>
  <w:num w:numId="40" w16cid:durableId="1250119171">
    <w:abstractNumId w:val="15"/>
  </w:num>
  <w:num w:numId="41" w16cid:durableId="659188916">
    <w:abstractNumId w:val="4"/>
  </w:num>
  <w:num w:numId="42" w16cid:durableId="1041367343">
    <w:abstractNumId w:val="60"/>
  </w:num>
  <w:num w:numId="43" w16cid:durableId="998188255">
    <w:abstractNumId w:val="28"/>
  </w:num>
  <w:num w:numId="44" w16cid:durableId="1298487135">
    <w:abstractNumId w:val="26"/>
  </w:num>
  <w:num w:numId="45" w16cid:durableId="178349047">
    <w:abstractNumId w:val="34"/>
  </w:num>
  <w:num w:numId="46" w16cid:durableId="1342047533">
    <w:abstractNumId w:val="46"/>
  </w:num>
  <w:num w:numId="47" w16cid:durableId="1661035350">
    <w:abstractNumId w:val="16"/>
  </w:num>
  <w:num w:numId="48" w16cid:durableId="1342245383">
    <w:abstractNumId w:val="59"/>
  </w:num>
  <w:num w:numId="49" w16cid:durableId="2104448788">
    <w:abstractNumId w:val="63"/>
  </w:num>
  <w:num w:numId="50" w16cid:durableId="1489981757">
    <w:abstractNumId w:val="43"/>
  </w:num>
  <w:num w:numId="51" w16cid:durableId="1769422065">
    <w:abstractNumId w:val="64"/>
  </w:num>
  <w:num w:numId="52" w16cid:durableId="432632263">
    <w:abstractNumId w:val="9"/>
  </w:num>
  <w:num w:numId="53" w16cid:durableId="749038386">
    <w:abstractNumId w:val="33"/>
  </w:num>
  <w:num w:numId="54" w16cid:durableId="669403805">
    <w:abstractNumId w:val="20"/>
  </w:num>
  <w:num w:numId="55" w16cid:durableId="697781215">
    <w:abstractNumId w:val="31"/>
  </w:num>
  <w:num w:numId="56" w16cid:durableId="965040005">
    <w:abstractNumId w:val="41"/>
  </w:num>
  <w:num w:numId="57" w16cid:durableId="1767657183">
    <w:abstractNumId w:val="66"/>
  </w:num>
  <w:num w:numId="58" w16cid:durableId="118845419">
    <w:abstractNumId w:val="55"/>
  </w:num>
  <w:num w:numId="59" w16cid:durableId="1869416497">
    <w:abstractNumId w:val="65"/>
  </w:num>
  <w:num w:numId="60" w16cid:durableId="1589391044">
    <w:abstractNumId w:val="35"/>
  </w:num>
  <w:num w:numId="61" w16cid:durableId="1884556758">
    <w:abstractNumId w:val="19"/>
  </w:num>
  <w:num w:numId="62" w16cid:durableId="531263535">
    <w:abstractNumId w:val="11"/>
  </w:num>
  <w:num w:numId="63" w16cid:durableId="773864266">
    <w:abstractNumId w:val="32"/>
  </w:num>
  <w:num w:numId="64" w16cid:durableId="287971907">
    <w:abstractNumId w:val="25"/>
  </w:num>
  <w:num w:numId="65" w16cid:durableId="2145585189">
    <w:abstractNumId w:val="12"/>
  </w:num>
  <w:num w:numId="66" w16cid:durableId="310714325">
    <w:abstractNumId w:val="30"/>
  </w:num>
  <w:num w:numId="67" w16cid:durableId="1293515050">
    <w:abstractNumId w:val="18"/>
  </w:num>
  <w:num w:numId="68" w16cid:durableId="2115784652">
    <w:abstractNumId w:val="8"/>
  </w:num>
  <w:num w:numId="69" w16cid:durableId="489446457">
    <w:abstractNumId w:val="38"/>
  </w:num>
  <w:num w:numId="70" w16cid:durableId="387340174">
    <w:abstractNumId w:val="29"/>
  </w:num>
  <w:num w:numId="71" w16cid:durableId="1653868432">
    <w:abstractNumId w:val="36"/>
  </w:num>
  <w:num w:numId="72" w16cid:durableId="837236013">
    <w:abstractNumId w:val="54"/>
  </w:num>
  <w:num w:numId="73" w16cid:durableId="828986331">
    <w:abstractNumId w:val="44"/>
  </w:num>
  <w:num w:numId="74" w16cid:durableId="74253032">
    <w:abstractNumId w:val="42"/>
  </w:num>
  <w:num w:numId="75" w16cid:durableId="1773352667">
    <w:abstractNumId w:val="21"/>
  </w:num>
  <w:num w:numId="76" w16cid:durableId="1912957593">
    <w:abstractNumId w:val="52"/>
  </w:num>
  <w:num w:numId="77" w16cid:durableId="996299982">
    <w:abstractNumId w:val="58"/>
  </w:num>
  <w:num w:numId="78" w16cid:durableId="640040894">
    <w:abstractNumId w:val="14"/>
  </w:num>
  <w:num w:numId="79" w16cid:durableId="163787505">
    <w:abstractNumId w:val="45"/>
  </w:num>
  <w:num w:numId="80" w16cid:durableId="1465192000">
    <w:abstractNumId w:val="13"/>
  </w:num>
  <w:num w:numId="81" w16cid:durableId="511186046">
    <w:abstractNumId w:val="48"/>
  </w:num>
  <w:num w:numId="82" w16cid:durableId="406417071">
    <w:abstractNumId w:val="10"/>
  </w:num>
  <w:num w:numId="83" w16cid:durableId="250747534">
    <w:abstractNumId w:val="68"/>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Quang Nguyen">
    <w15:presenceInfo w15:providerId="Windows Live" w15:userId="0e3dd1187a8781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grammar="clean"/>
  <w:trackRevisions/>
  <w:defaultTabStop w:val="800"/>
  <w:drawingGridHorizontalSpacing w:val="100"/>
  <w:displayHorizontalDrawingGridEvery w:val="0"/>
  <w:displayVerticalDrawingGridEvery w:val="2"/>
  <w:noPunctuationKerning/>
  <w:characterSpacingControl w:val="doNotCompress"/>
  <w:hdrShapeDefaults>
    <o:shapedefaults v:ext="edit" spidmax="2051"/>
    <o:shapelayout v:ext="edit">
      <o:idmap v:ext="edit" data="1"/>
      <o:rules v:ext="edit">
        <o:r id="V:Rule1" type="connector" idref="#AutoShape 8"/>
        <o:r id="V:Rule2" type="connector" idref="#AutoShape 1"/>
        <o:r id="V:Rule3" type="connector" idref="#_x0000_s1029"/>
        <o:r id="V:Rule4" type="connector" idref="#AutoShape 5"/>
      </o:rules>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32520"/>
    <w:rsid w:val="00000347"/>
    <w:rsid w:val="00000D2C"/>
    <w:rsid w:val="0000134D"/>
    <w:rsid w:val="00002AD5"/>
    <w:rsid w:val="00003B55"/>
    <w:rsid w:val="00005641"/>
    <w:rsid w:val="00006587"/>
    <w:rsid w:val="00007FFD"/>
    <w:rsid w:val="00010512"/>
    <w:rsid w:val="000113AF"/>
    <w:rsid w:val="00012ABD"/>
    <w:rsid w:val="00013EA4"/>
    <w:rsid w:val="0001462D"/>
    <w:rsid w:val="00014958"/>
    <w:rsid w:val="0002135C"/>
    <w:rsid w:val="000217FE"/>
    <w:rsid w:val="000219D6"/>
    <w:rsid w:val="00022289"/>
    <w:rsid w:val="0002246B"/>
    <w:rsid w:val="000240C4"/>
    <w:rsid w:val="00024137"/>
    <w:rsid w:val="00024211"/>
    <w:rsid w:val="00030940"/>
    <w:rsid w:val="00032209"/>
    <w:rsid w:val="000324F5"/>
    <w:rsid w:val="0003264A"/>
    <w:rsid w:val="00032B05"/>
    <w:rsid w:val="00032CD3"/>
    <w:rsid w:val="000331A3"/>
    <w:rsid w:val="00033598"/>
    <w:rsid w:val="00034711"/>
    <w:rsid w:val="00034872"/>
    <w:rsid w:val="00036779"/>
    <w:rsid w:val="000370DA"/>
    <w:rsid w:val="000405CE"/>
    <w:rsid w:val="000424F9"/>
    <w:rsid w:val="00042E7E"/>
    <w:rsid w:val="00043920"/>
    <w:rsid w:val="00045001"/>
    <w:rsid w:val="00045706"/>
    <w:rsid w:val="00045B3D"/>
    <w:rsid w:val="00045FE2"/>
    <w:rsid w:val="00050826"/>
    <w:rsid w:val="0005194C"/>
    <w:rsid w:val="00051F2A"/>
    <w:rsid w:val="00052428"/>
    <w:rsid w:val="00052A58"/>
    <w:rsid w:val="00052D4D"/>
    <w:rsid w:val="00053330"/>
    <w:rsid w:val="00053B1B"/>
    <w:rsid w:val="00054A81"/>
    <w:rsid w:val="00054FC2"/>
    <w:rsid w:val="000554D5"/>
    <w:rsid w:val="00055A68"/>
    <w:rsid w:val="00055EBD"/>
    <w:rsid w:val="00056EDF"/>
    <w:rsid w:val="00057DDB"/>
    <w:rsid w:val="00060642"/>
    <w:rsid w:val="00062126"/>
    <w:rsid w:val="000624D7"/>
    <w:rsid w:val="000633C1"/>
    <w:rsid w:val="00063E7B"/>
    <w:rsid w:val="00065D68"/>
    <w:rsid w:val="00065DD8"/>
    <w:rsid w:val="000660E3"/>
    <w:rsid w:val="00066302"/>
    <w:rsid w:val="00067380"/>
    <w:rsid w:val="000676DF"/>
    <w:rsid w:val="00070374"/>
    <w:rsid w:val="000703AB"/>
    <w:rsid w:val="00070B04"/>
    <w:rsid w:val="00071D63"/>
    <w:rsid w:val="00071E40"/>
    <w:rsid w:val="00072518"/>
    <w:rsid w:val="00072CDD"/>
    <w:rsid w:val="00072FEA"/>
    <w:rsid w:val="000756CB"/>
    <w:rsid w:val="0007666D"/>
    <w:rsid w:val="000772B7"/>
    <w:rsid w:val="00077A42"/>
    <w:rsid w:val="00077A9E"/>
    <w:rsid w:val="00077AD0"/>
    <w:rsid w:val="000805D4"/>
    <w:rsid w:val="000813A8"/>
    <w:rsid w:val="000819A1"/>
    <w:rsid w:val="00081E0D"/>
    <w:rsid w:val="00082358"/>
    <w:rsid w:val="00082C5B"/>
    <w:rsid w:val="00082EE9"/>
    <w:rsid w:val="00083636"/>
    <w:rsid w:val="00083F69"/>
    <w:rsid w:val="00084A2A"/>
    <w:rsid w:val="00084A8A"/>
    <w:rsid w:val="0008645C"/>
    <w:rsid w:val="0008706D"/>
    <w:rsid w:val="00087669"/>
    <w:rsid w:val="00087C3B"/>
    <w:rsid w:val="00090FBE"/>
    <w:rsid w:val="000913A9"/>
    <w:rsid w:val="00091657"/>
    <w:rsid w:val="00093FD0"/>
    <w:rsid w:val="000956C9"/>
    <w:rsid w:val="00096C49"/>
    <w:rsid w:val="000973EE"/>
    <w:rsid w:val="000975F7"/>
    <w:rsid w:val="000977EF"/>
    <w:rsid w:val="000A0077"/>
    <w:rsid w:val="000A07B0"/>
    <w:rsid w:val="000A0BCC"/>
    <w:rsid w:val="000A24DE"/>
    <w:rsid w:val="000A32B9"/>
    <w:rsid w:val="000A4073"/>
    <w:rsid w:val="000A608E"/>
    <w:rsid w:val="000A79B0"/>
    <w:rsid w:val="000A7D47"/>
    <w:rsid w:val="000B0511"/>
    <w:rsid w:val="000B14EB"/>
    <w:rsid w:val="000B1A69"/>
    <w:rsid w:val="000B1A7A"/>
    <w:rsid w:val="000B2229"/>
    <w:rsid w:val="000B2411"/>
    <w:rsid w:val="000B3866"/>
    <w:rsid w:val="000B40EB"/>
    <w:rsid w:val="000B42F8"/>
    <w:rsid w:val="000B5736"/>
    <w:rsid w:val="000B5BC4"/>
    <w:rsid w:val="000B61C0"/>
    <w:rsid w:val="000B6B64"/>
    <w:rsid w:val="000B7C06"/>
    <w:rsid w:val="000B7EC9"/>
    <w:rsid w:val="000C2B02"/>
    <w:rsid w:val="000C3488"/>
    <w:rsid w:val="000C3D4D"/>
    <w:rsid w:val="000C44E0"/>
    <w:rsid w:val="000C4F91"/>
    <w:rsid w:val="000C5027"/>
    <w:rsid w:val="000C53A0"/>
    <w:rsid w:val="000C5982"/>
    <w:rsid w:val="000C6C11"/>
    <w:rsid w:val="000C795E"/>
    <w:rsid w:val="000C7DD5"/>
    <w:rsid w:val="000D089A"/>
    <w:rsid w:val="000D2251"/>
    <w:rsid w:val="000D2E42"/>
    <w:rsid w:val="000D2F69"/>
    <w:rsid w:val="000D3412"/>
    <w:rsid w:val="000D3B1A"/>
    <w:rsid w:val="000D5762"/>
    <w:rsid w:val="000D5D18"/>
    <w:rsid w:val="000D5F01"/>
    <w:rsid w:val="000D606B"/>
    <w:rsid w:val="000D71F5"/>
    <w:rsid w:val="000D7F6C"/>
    <w:rsid w:val="000E1ED2"/>
    <w:rsid w:val="000E2E9B"/>
    <w:rsid w:val="000E3D63"/>
    <w:rsid w:val="000E3E8D"/>
    <w:rsid w:val="000E5084"/>
    <w:rsid w:val="000E52E3"/>
    <w:rsid w:val="000E6C25"/>
    <w:rsid w:val="000F0713"/>
    <w:rsid w:val="000F2A54"/>
    <w:rsid w:val="000F42DB"/>
    <w:rsid w:val="000F63F5"/>
    <w:rsid w:val="000F6889"/>
    <w:rsid w:val="000F7605"/>
    <w:rsid w:val="001000EA"/>
    <w:rsid w:val="00100566"/>
    <w:rsid w:val="001009F2"/>
    <w:rsid w:val="00100D81"/>
    <w:rsid w:val="00100D94"/>
    <w:rsid w:val="0010394F"/>
    <w:rsid w:val="00105126"/>
    <w:rsid w:val="001052AD"/>
    <w:rsid w:val="0010666D"/>
    <w:rsid w:val="00106C23"/>
    <w:rsid w:val="001070FE"/>
    <w:rsid w:val="00110F68"/>
    <w:rsid w:val="00112BA7"/>
    <w:rsid w:val="00112E55"/>
    <w:rsid w:val="00113D15"/>
    <w:rsid w:val="00113FAE"/>
    <w:rsid w:val="00114B1E"/>
    <w:rsid w:val="00117252"/>
    <w:rsid w:val="00117990"/>
    <w:rsid w:val="001203CE"/>
    <w:rsid w:val="001205FE"/>
    <w:rsid w:val="001206CF"/>
    <w:rsid w:val="00121694"/>
    <w:rsid w:val="00121C4D"/>
    <w:rsid w:val="00121CA8"/>
    <w:rsid w:val="0012307F"/>
    <w:rsid w:val="001232D8"/>
    <w:rsid w:val="0012369C"/>
    <w:rsid w:val="001236BB"/>
    <w:rsid w:val="00124DFB"/>
    <w:rsid w:val="00124F46"/>
    <w:rsid w:val="0012622F"/>
    <w:rsid w:val="0012653A"/>
    <w:rsid w:val="001274B3"/>
    <w:rsid w:val="001309E1"/>
    <w:rsid w:val="00130BC6"/>
    <w:rsid w:val="00130C69"/>
    <w:rsid w:val="00130F63"/>
    <w:rsid w:val="00131161"/>
    <w:rsid w:val="00132FC1"/>
    <w:rsid w:val="00133AC9"/>
    <w:rsid w:val="001350A6"/>
    <w:rsid w:val="00135142"/>
    <w:rsid w:val="00136440"/>
    <w:rsid w:val="00136C31"/>
    <w:rsid w:val="00137181"/>
    <w:rsid w:val="001378DD"/>
    <w:rsid w:val="00137AA2"/>
    <w:rsid w:val="00137E47"/>
    <w:rsid w:val="00140032"/>
    <w:rsid w:val="00140042"/>
    <w:rsid w:val="0014096A"/>
    <w:rsid w:val="00141660"/>
    <w:rsid w:val="00142137"/>
    <w:rsid w:val="00142DC8"/>
    <w:rsid w:val="00142EF3"/>
    <w:rsid w:val="00143F3F"/>
    <w:rsid w:val="00144B74"/>
    <w:rsid w:val="00146215"/>
    <w:rsid w:val="0014680A"/>
    <w:rsid w:val="001477E4"/>
    <w:rsid w:val="00147BF5"/>
    <w:rsid w:val="00147D2E"/>
    <w:rsid w:val="00147D81"/>
    <w:rsid w:val="00151192"/>
    <w:rsid w:val="00152504"/>
    <w:rsid w:val="0015271E"/>
    <w:rsid w:val="00152C74"/>
    <w:rsid w:val="00152F5E"/>
    <w:rsid w:val="001547C2"/>
    <w:rsid w:val="00155669"/>
    <w:rsid w:val="00155769"/>
    <w:rsid w:val="00155F2F"/>
    <w:rsid w:val="0015666A"/>
    <w:rsid w:val="00156CA7"/>
    <w:rsid w:val="00157B6B"/>
    <w:rsid w:val="00161191"/>
    <w:rsid w:val="001622C2"/>
    <w:rsid w:val="00163B2C"/>
    <w:rsid w:val="0016562C"/>
    <w:rsid w:val="00165ADD"/>
    <w:rsid w:val="0016790E"/>
    <w:rsid w:val="00171426"/>
    <w:rsid w:val="0017189B"/>
    <w:rsid w:val="00175E31"/>
    <w:rsid w:val="0017641F"/>
    <w:rsid w:val="00181895"/>
    <w:rsid w:val="001827B5"/>
    <w:rsid w:val="00182F57"/>
    <w:rsid w:val="0018379A"/>
    <w:rsid w:val="00183823"/>
    <w:rsid w:val="00184E92"/>
    <w:rsid w:val="001854B0"/>
    <w:rsid w:val="0018550D"/>
    <w:rsid w:val="00185C3A"/>
    <w:rsid w:val="001867DB"/>
    <w:rsid w:val="00187446"/>
    <w:rsid w:val="00187AF2"/>
    <w:rsid w:val="0019152D"/>
    <w:rsid w:val="00191972"/>
    <w:rsid w:val="00191AB9"/>
    <w:rsid w:val="00191BDD"/>
    <w:rsid w:val="0019265E"/>
    <w:rsid w:val="001938D7"/>
    <w:rsid w:val="00193E20"/>
    <w:rsid w:val="001944C0"/>
    <w:rsid w:val="00194639"/>
    <w:rsid w:val="00194D20"/>
    <w:rsid w:val="00195B5D"/>
    <w:rsid w:val="00195D22"/>
    <w:rsid w:val="00197558"/>
    <w:rsid w:val="0019798C"/>
    <w:rsid w:val="00197FFB"/>
    <w:rsid w:val="001A0F86"/>
    <w:rsid w:val="001A138C"/>
    <w:rsid w:val="001A3AC2"/>
    <w:rsid w:val="001A4C63"/>
    <w:rsid w:val="001A5A7C"/>
    <w:rsid w:val="001A7259"/>
    <w:rsid w:val="001A78EF"/>
    <w:rsid w:val="001A7AA1"/>
    <w:rsid w:val="001A7C62"/>
    <w:rsid w:val="001B034D"/>
    <w:rsid w:val="001B04B3"/>
    <w:rsid w:val="001B1320"/>
    <w:rsid w:val="001B178A"/>
    <w:rsid w:val="001B1A63"/>
    <w:rsid w:val="001B286C"/>
    <w:rsid w:val="001B3C69"/>
    <w:rsid w:val="001B3DAA"/>
    <w:rsid w:val="001B54AC"/>
    <w:rsid w:val="001B6866"/>
    <w:rsid w:val="001B6A73"/>
    <w:rsid w:val="001C0262"/>
    <w:rsid w:val="001C2F33"/>
    <w:rsid w:val="001C3036"/>
    <w:rsid w:val="001C3606"/>
    <w:rsid w:val="001C3C4C"/>
    <w:rsid w:val="001C3DAF"/>
    <w:rsid w:val="001C44FC"/>
    <w:rsid w:val="001C7EFD"/>
    <w:rsid w:val="001D009A"/>
    <w:rsid w:val="001D0872"/>
    <w:rsid w:val="001D0978"/>
    <w:rsid w:val="001D11F8"/>
    <w:rsid w:val="001D199A"/>
    <w:rsid w:val="001D19E6"/>
    <w:rsid w:val="001D269A"/>
    <w:rsid w:val="001D3389"/>
    <w:rsid w:val="001D3816"/>
    <w:rsid w:val="001D3DBA"/>
    <w:rsid w:val="001D3F06"/>
    <w:rsid w:val="001D4576"/>
    <w:rsid w:val="001D4677"/>
    <w:rsid w:val="001D46AC"/>
    <w:rsid w:val="001D4968"/>
    <w:rsid w:val="001D4F90"/>
    <w:rsid w:val="001D725D"/>
    <w:rsid w:val="001D7558"/>
    <w:rsid w:val="001D762D"/>
    <w:rsid w:val="001D7AA8"/>
    <w:rsid w:val="001E09A7"/>
    <w:rsid w:val="001E1BA2"/>
    <w:rsid w:val="001E21FA"/>
    <w:rsid w:val="001E2271"/>
    <w:rsid w:val="001E28BF"/>
    <w:rsid w:val="001E3E74"/>
    <w:rsid w:val="001E4A62"/>
    <w:rsid w:val="001E62D0"/>
    <w:rsid w:val="001E660F"/>
    <w:rsid w:val="001E6D82"/>
    <w:rsid w:val="001E79A8"/>
    <w:rsid w:val="001E7B25"/>
    <w:rsid w:val="001F2A11"/>
    <w:rsid w:val="001F4257"/>
    <w:rsid w:val="001F47D7"/>
    <w:rsid w:val="001F4AA2"/>
    <w:rsid w:val="001F511E"/>
    <w:rsid w:val="001F5C2D"/>
    <w:rsid w:val="001F664C"/>
    <w:rsid w:val="001F7147"/>
    <w:rsid w:val="002019EA"/>
    <w:rsid w:val="002033C1"/>
    <w:rsid w:val="00204354"/>
    <w:rsid w:val="00204A13"/>
    <w:rsid w:val="00206831"/>
    <w:rsid w:val="0020777F"/>
    <w:rsid w:val="00207D8D"/>
    <w:rsid w:val="00207FF6"/>
    <w:rsid w:val="0021001A"/>
    <w:rsid w:val="00210F8A"/>
    <w:rsid w:val="00211420"/>
    <w:rsid w:val="00211733"/>
    <w:rsid w:val="00211BE2"/>
    <w:rsid w:val="00212589"/>
    <w:rsid w:val="00212BF6"/>
    <w:rsid w:val="0021373B"/>
    <w:rsid w:val="00214056"/>
    <w:rsid w:val="00214FD2"/>
    <w:rsid w:val="00215634"/>
    <w:rsid w:val="00215D35"/>
    <w:rsid w:val="002164E6"/>
    <w:rsid w:val="002203CB"/>
    <w:rsid w:val="00220A6C"/>
    <w:rsid w:val="00220D55"/>
    <w:rsid w:val="00221C4C"/>
    <w:rsid w:val="002224E1"/>
    <w:rsid w:val="002235F2"/>
    <w:rsid w:val="00223C2C"/>
    <w:rsid w:val="002245DA"/>
    <w:rsid w:val="00224B7C"/>
    <w:rsid w:val="002267C3"/>
    <w:rsid w:val="00227122"/>
    <w:rsid w:val="002273F7"/>
    <w:rsid w:val="002277CD"/>
    <w:rsid w:val="00227AEC"/>
    <w:rsid w:val="0023235D"/>
    <w:rsid w:val="0023675A"/>
    <w:rsid w:val="002369D5"/>
    <w:rsid w:val="00237CE3"/>
    <w:rsid w:val="00241524"/>
    <w:rsid w:val="00242419"/>
    <w:rsid w:val="0024262D"/>
    <w:rsid w:val="002440DD"/>
    <w:rsid w:val="002444A0"/>
    <w:rsid w:val="00244E5A"/>
    <w:rsid w:val="002473A2"/>
    <w:rsid w:val="002478D8"/>
    <w:rsid w:val="00247960"/>
    <w:rsid w:val="00247E50"/>
    <w:rsid w:val="0025010B"/>
    <w:rsid w:val="0025160F"/>
    <w:rsid w:val="00251718"/>
    <w:rsid w:val="00251CD3"/>
    <w:rsid w:val="00252880"/>
    <w:rsid w:val="002605EF"/>
    <w:rsid w:val="00260D9C"/>
    <w:rsid w:val="00263607"/>
    <w:rsid w:val="00263632"/>
    <w:rsid w:val="0026378A"/>
    <w:rsid w:val="00263CA0"/>
    <w:rsid w:val="00264514"/>
    <w:rsid w:val="0026457E"/>
    <w:rsid w:val="00264813"/>
    <w:rsid w:val="00264B18"/>
    <w:rsid w:val="002657C1"/>
    <w:rsid w:val="002664AB"/>
    <w:rsid w:val="002673FE"/>
    <w:rsid w:val="00267E99"/>
    <w:rsid w:val="0027111E"/>
    <w:rsid w:val="00271E0E"/>
    <w:rsid w:val="00272F77"/>
    <w:rsid w:val="00273AE6"/>
    <w:rsid w:val="0027401E"/>
    <w:rsid w:val="00274920"/>
    <w:rsid w:val="00275BC0"/>
    <w:rsid w:val="002768DF"/>
    <w:rsid w:val="0028022E"/>
    <w:rsid w:val="00280668"/>
    <w:rsid w:val="00281006"/>
    <w:rsid w:val="002811DD"/>
    <w:rsid w:val="002813E4"/>
    <w:rsid w:val="00281FF5"/>
    <w:rsid w:val="0028330F"/>
    <w:rsid w:val="00283481"/>
    <w:rsid w:val="00283630"/>
    <w:rsid w:val="00283CAA"/>
    <w:rsid w:val="00284DBB"/>
    <w:rsid w:val="0028581C"/>
    <w:rsid w:val="00285E01"/>
    <w:rsid w:val="0029077A"/>
    <w:rsid w:val="00290A30"/>
    <w:rsid w:val="00290C9C"/>
    <w:rsid w:val="00290CFE"/>
    <w:rsid w:val="0029148A"/>
    <w:rsid w:val="00292EA5"/>
    <w:rsid w:val="002937B9"/>
    <w:rsid w:val="00293DA2"/>
    <w:rsid w:val="00293FD8"/>
    <w:rsid w:val="002949B7"/>
    <w:rsid w:val="0029500C"/>
    <w:rsid w:val="002959F6"/>
    <w:rsid w:val="0029615F"/>
    <w:rsid w:val="00296B2A"/>
    <w:rsid w:val="00296F4E"/>
    <w:rsid w:val="002A0276"/>
    <w:rsid w:val="002A16BD"/>
    <w:rsid w:val="002A1753"/>
    <w:rsid w:val="002A4491"/>
    <w:rsid w:val="002A44E4"/>
    <w:rsid w:val="002A5A76"/>
    <w:rsid w:val="002A5CE8"/>
    <w:rsid w:val="002A5FBE"/>
    <w:rsid w:val="002A7330"/>
    <w:rsid w:val="002A7543"/>
    <w:rsid w:val="002A7738"/>
    <w:rsid w:val="002A7D6D"/>
    <w:rsid w:val="002A7F73"/>
    <w:rsid w:val="002B0EF9"/>
    <w:rsid w:val="002B10AB"/>
    <w:rsid w:val="002B1D09"/>
    <w:rsid w:val="002B3311"/>
    <w:rsid w:val="002B39D4"/>
    <w:rsid w:val="002B41E9"/>
    <w:rsid w:val="002B4BBD"/>
    <w:rsid w:val="002B5B63"/>
    <w:rsid w:val="002B5D95"/>
    <w:rsid w:val="002B5FF7"/>
    <w:rsid w:val="002B6E94"/>
    <w:rsid w:val="002B7FC8"/>
    <w:rsid w:val="002C10A7"/>
    <w:rsid w:val="002C1498"/>
    <w:rsid w:val="002C1669"/>
    <w:rsid w:val="002C1F2F"/>
    <w:rsid w:val="002C2B2E"/>
    <w:rsid w:val="002C3173"/>
    <w:rsid w:val="002C48BB"/>
    <w:rsid w:val="002C4C15"/>
    <w:rsid w:val="002C4C72"/>
    <w:rsid w:val="002C628C"/>
    <w:rsid w:val="002C7021"/>
    <w:rsid w:val="002C7FBC"/>
    <w:rsid w:val="002D06A0"/>
    <w:rsid w:val="002D1B2A"/>
    <w:rsid w:val="002D26CB"/>
    <w:rsid w:val="002D371F"/>
    <w:rsid w:val="002D4074"/>
    <w:rsid w:val="002D48BA"/>
    <w:rsid w:val="002D5793"/>
    <w:rsid w:val="002D5CAF"/>
    <w:rsid w:val="002D7877"/>
    <w:rsid w:val="002E0AF9"/>
    <w:rsid w:val="002E1679"/>
    <w:rsid w:val="002E2531"/>
    <w:rsid w:val="002E25D2"/>
    <w:rsid w:val="002E282A"/>
    <w:rsid w:val="002E312B"/>
    <w:rsid w:val="002E3403"/>
    <w:rsid w:val="002E51A8"/>
    <w:rsid w:val="002E6DF8"/>
    <w:rsid w:val="002F084A"/>
    <w:rsid w:val="002F0F80"/>
    <w:rsid w:val="002F14F3"/>
    <w:rsid w:val="002F2196"/>
    <w:rsid w:val="002F2262"/>
    <w:rsid w:val="002F284E"/>
    <w:rsid w:val="002F29D1"/>
    <w:rsid w:val="002F4473"/>
    <w:rsid w:val="002F49B8"/>
    <w:rsid w:val="002F5CEC"/>
    <w:rsid w:val="002F6D54"/>
    <w:rsid w:val="002F6EAB"/>
    <w:rsid w:val="002F7172"/>
    <w:rsid w:val="002F7F9F"/>
    <w:rsid w:val="00300202"/>
    <w:rsid w:val="003006D4"/>
    <w:rsid w:val="00301383"/>
    <w:rsid w:val="00302AAD"/>
    <w:rsid w:val="0030312D"/>
    <w:rsid w:val="003038F5"/>
    <w:rsid w:val="00304B6C"/>
    <w:rsid w:val="00305614"/>
    <w:rsid w:val="00305747"/>
    <w:rsid w:val="00305B69"/>
    <w:rsid w:val="00305CFB"/>
    <w:rsid w:val="00305DD8"/>
    <w:rsid w:val="00307506"/>
    <w:rsid w:val="00307CD9"/>
    <w:rsid w:val="00307D11"/>
    <w:rsid w:val="00311BF4"/>
    <w:rsid w:val="00311FE2"/>
    <w:rsid w:val="003143D2"/>
    <w:rsid w:val="00314FA8"/>
    <w:rsid w:val="003155A0"/>
    <w:rsid w:val="003168BA"/>
    <w:rsid w:val="00317160"/>
    <w:rsid w:val="00317AF5"/>
    <w:rsid w:val="00321B48"/>
    <w:rsid w:val="00321E67"/>
    <w:rsid w:val="003244EF"/>
    <w:rsid w:val="003251D2"/>
    <w:rsid w:val="00326D60"/>
    <w:rsid w:val="00326EBB"/>
    <w:rsid w:val="003302A6"/>
    <w:rsid w:val="0033120D"/>
    <w:rsid w:val="00331A50"/>
    <w:rsid w:val="00332B24"/>
    <w:rsid w:val="0033354F"/>
    <w:rsid w:val="00333725"/>
    <w:rsid w:val="00333A19"/>
    <w:rsid w:val="003365C2"/>
    <w:rsid w:val="003400A6"/>
    <w:rsid w:val="00340362"/>
    <w:rsid w:val="00341AC3"/>
    <w:rsid w:val="0034357F"/>
    <w:rsid w:val="003518B9"/>
    <w:rsid w:val="0035204B"/>
    <w:rsid w:val="00352247"/>
    <w:rsid w:val="00353019"/>
    <w:rsid w:val="003547EE"/>
    <w:rsid w:val="003551A0"/>
    <w:rsid w:val="0035660C"/>
    <w:rsid w:val="003572F6"/>
    <w:rsid w:val="00357396"/>
    <w:rsid w:val="003603DE"/>
    <w:rsid w:val="003608C1"/>
    <w:rsid w:val="00360B79"/>
    <w:rsid w:val="003613AC"/>
    <w:rsid w:val="00361420"/>
    <w:rsid w:val="00362DAD"/>
    <w:rsid w:val="00362E26"/>
    <w:rsid w:val="003632B0"/>
    <w:rsid w:val="00363D04"/>
    <w:rsid w:val="003656AE"/>
    <w:rsid w:val="0036579C"/>
    <w:rsid w:val="00365ED0"/>
    <w:rsid w:val="00367C8A"/>
    <w:rsid w:val="00367EE4"/>
    <w:rsid w:val="0037036A"/>
    <w:rsid w:val="00370AA4"/>
    <w:rsid w:val="00371498"/>
    <w:rsid w:val="00371BCB"/>
    <w:rsid w:val="00372442"/>
    <w:rsid w:val="00372959"/>
    <w:rsid w:val="00372E25"/>
    <w:rsid w:val="00373FFF"/>
    <w:rsid w:val="00374214"/>
    <w:rsid w:val="003757A0"/>
    <w:rsid w:val="00376D80"/>
    <w:rsid w:val="003772A8"/>
    <w:rsid w:val="0037760A"/>
    <w:rsid w:val="0038076A"/>
    <w:rsid w:val="00380932"/>
    <w:rsid w:val="00380D74"/>
    <w:rsid w:val="003817E7"/>
    <w:rsid w:val="00381C7D"/>
    <w:rsid w:val="00383CD9"/>
    <w:rsid w:val="00383F88"/>
    <w:rsid w:val="00383FC2"/>
    <w:rsid w:val="003849B5"/>
    <w:rsid w:val="0038526F"/>
    <w:rsid w:val="00385640"/>
    <w:rsid w:val="00385782"/>
    <w:rsid w:val="0038616B"/>
    <w:rsid w:val="00386478"/>
    <w:rsid w:val="00387C0D"/>
    <w:rsid w:val="00390143"/>
    <w:rsid w:val="00390460"/>
    <w:rsid w:val="00391879"/>
    <w:rsid w:val="00391FC0"/>
    <w:rsid w:val="00392021"/>
    <w:rsid w:val="00392A82"/>
    <w:rsid w:val="00393ED4"/>
    <w:rsid w:val="00394409"/>
    <w:rsid w:val="00394857"/>
    <w:rsid w:val="003956E7"/>
    <w:rsid w:val="00396F5D"/>
    <w:rsid w:val="00397270"/>
    <w:rsid w:val="00397983"/>
    <w:rsid w:val="00397A77"/>
    <w:rsid w:val="003A03E7"/>
    <w:rsid w:val="003A103F"/>
    <w:rsid w:val="003A1896"/>
    <w:rsid w:val="003A2E6E"/>
    <w:rsid w:val="003A351E"/>
    <w:rsid w:val="003A3D03"/>
    <w:rsid w:val="003A5A4B"/>
    <w:rsid w:val="003A608E"/>
    <w:rsid w:val="003A6561"/>
    <w:rsid w:val="003A7C54"/>
    <w:rsid w:val="003B1083"/>
    <w:rsid w:val="003B1EFB"/>
    <w:rsid w:val="003B2D85"/>
    <w:rsid w:val="003B77BD"/>
    <w:rsid w:val="003C0A62"/>
    <w:rsid w:val="003C1319"/>
    <w:rsid w:val="003C15F0"/>
    <w:rsid w:val="003C2392"/>
    <w:rsid w:val="003C2FB6"/>
    <w:rsid w:val="003C495F"/>
    <w:rsid w:val="003C5C4E"/>
    <w:rsid w:val="003D0058"/>
    <w:rsid w:val="003D0207"/>
    <w:rsid w:val="003D1641"/>
    <w:rsid w:val="003D45B7"/>
    <w:rsid w:val="003D495C"/>
    <w:rsid w:val="003D66A2"/>
    <w:rsid w:val="003E02A5"/>
    <w:rsid w:val="003E052B"/>
    <w:rsid w:val="003E16BB"/>
    <w:rsid w:val="003E275C"/>
    <w:rsid w:val="003E2A02"/>
    <w:rsid w:val="003E431C"/>
    <w:rsid w:val="003E48FE"/>
    <w:rsid w:val="003E5ED6"/>
    <w:rsid w:val="003E60D6"/>
    <w:rsid w:val="003E7901"/>
    <w:rsid w:val="003E7D64"/>
    <w:rsid w:val="003F0E42"/>
    <w:rsid w:val="003F1DD8"/>
    <w:rsid w:val="003F2862"/>
    <w:rsid w:val="003F5075"/>
    <w:rsid w:val="003F5F10"/>
    <w:rsid w:val="003F67CC"/>
    <w:rsid w:val="00400542"/>
    <w:rsid w:val="004008DC"/>
    <w:rsid w:val="004011E7"/>
    <w:rsid w:val="00401226"/>
    <w:rsid w:val="004012FA"/>
    <w:rsid w:val="00401807"/>
    <w:rsid w:val="004018AD"/>
    <w:rsid w:val="00401CFB"/>
    <w:rsid w:val="0040224D"/>
    <w:rsid w:val="00402ED7"/>
    <w:rsid w:val="004042AA"/>
    <w:rsid w:val="00404606"/>
    <w:rsid w:val="0040480A"/>
    <w:rsid w:val="0040585B"/>
    <w:rsid w:val="00406418"/>
    <w:rsid w:val="00406CA2"/>
    <w:rsid w:val="00407A8A"/>
    <w:rsid w:val="0041187D"/>
    <w:rsid w:val="00411AF6"/>
    <w:rsid w:val="00411D50"/>
    <w:rsid w:val="00412204"/>
    <w:rsid w:val="0041221B"/>
    <w:rsid w:val="004127B3"/>
    <w:rsid w:val="0041321C"/>
    <w:rsid w:val="00413A87"/>
    <w:rsid w:val="004144D9"/>
    <w:rsid w:val="004145AB"/>
    <w:rsid w:val="004145CB"/>
    <w:rsid w:val="0041488A"/>
    <w:rsid w:val="00415247"/>
    <w:rsid w:val="004157C1"/>
    <w:rsid w:val="00416E0F"/>
    <w:rsid w:val="0041716E"/>
    <w:rsid w:val="00417F8C"/>
    <w:rsid w:val="004206F0"/>
    <w:rsid w:val="00420DF7"/>
    <w:rsid w:val="00422131"/>
    <w:rsid w:val="0042359A"/>
    <w:rsid w:val="00423C71"/>
    <w:rsid w:val="004249ED"/>
    <w:rsid w:val="00425008"/>
    <w:rsid w:val="00425459"/>
    <w:rsid w:val="00425C67"/>
    <w:rsid w:val="004264E9"/>
    <w:rsid w:val="00426A01"/>
    <w:rsid w:val="00426CCA"/>
    <w:rsid w:val="00426D41"/>
    <w:rsid w:val="00426E5F"/>
    <w:rsid w:val="004278A9"/>
    <w:rsid w:val="004302AC"/>
    <w:rsid w:val="00431DB0"/>
    <w:rsid w:val="00432036"/>
    <w:rsid w:val="00432E53"/>
    <w:rsid w:val="004337E3"/>
    <w:rsid w:val="00433DB3"/>
    <w:rsid w:val="00434268"/>
    <w:rsid w:val="00434417"/>
    <w:rsid w:val="00435AEC"/>
    <w:rsid w:val="00436178"/>
    <w:rsid w:val="0043747F"/>
    <w:rsid w:val="00437D15"/>
    <w:rsid w:val="0044009D"/>
    <w:rsid w:val="0044067B"/>
    <w:rsid w:val="00440772"/>
    <w:rsid w:val="00441D53"/>
    <w:rsid w:val="004443F0"/>
    <w:rsid w:val="00444FE4"/>
    <w:rsid w:val="004501B3"/>
    <w:rsid w:val="00450E93"/>
    <w:rsid w:val="00452050"/>
    <w:rsid w:val="004523DC"/>
    <w:rsid w:val="00452990"/>
    <w:rsid w:val="00452FAB"/>
    <w:rsid w:val="00453002"/>
    <w:rsid w:val="00453077"/>
    <w:rsid w:val="004534CE"/>
    <w:rsid w:val="004536AC"/>
    <w:rsid w:val="004536C8"/>
    <w:rsid w:val="00453C8F"/>
    <w:rsid w:val="00457502"/>
    <w:rsid w:val="00457AFF"/>
    <w:rsid w:val="004607ED"/>
    <w:rsid w:val="00461E56"/>
    <w:rsid w:val="00463029"/>
    <w:rsid w:val="00463226"/>
    <w:rsid w:val="00463401"/>
    <w:rsid w:val="00463693"/>
    <w:rsid w:val="00463E5C"/>
    <w:rsid w:val="00464B4E"/>
    <w:rsid w:val="00467528"/>
    <w:rsid w:val="0046783F"/>
    <w:rsid w:val="0047087B"/>
    <w:rsid w:val="004708FD"/>
    <w:rsid w:val="00470994"/>
    <w:rsid w:val="00471B98"/>
    <w:rsid w:val="004721BE"/>
    <w:rsid w:val="00472658"/>
    <w:rsid w:val="00472C19"/>
    <w:rsid w:val="00472C2C"/>
    <w:rsid w:val="00472D70"/>
    <w:rsid w:val="00474905"/>
    <w:rsid w:val="004755CB"/>
    <w:rsid w:val="00475854"/>
    <w:rsid w:val="00476B45"/>
    <w:rsid w:val="004770CD"/>
    <w:rsid w:val="00477729"/>
    <w:rsid w:val="00482009"/>
    <w:rsid w:val="00484238"/>
    <w:rsid w:val="004867DA"/>
    <w:rsid w:val="00486812"/>
    <w:rsid w:val="00486B84"/>
    <w:rsid w:val="00486C64"/>
    <w:rsid w:val="004876CA"/>
    <w:rsid w:val="0049025A"/>
    <w:rsid w:val="00490506"/>
    <w:rsid w:val="00490557"/>
    <w:rsid w:val="0049097A"/>
    <w:rsid w:val="00492148"/>
    <w:rsid w:val="004926CF"/>
    <w:rsid w:val="004943A3"/>
    <w:rsid w:val="00494F62"/>
    <w:rsid w:val="00496076"/>
    <w:rsid w:val="00496601"/>
    <w:rsid w:val="00496D95"/>
    <w:rsid w:val="00497D12"/>
    <w:rsid w:val="004A0F40"/>
    <w:rsid w:val="004A1AAE"/>
    <w:rsid w:val="004A2565"/>
    <w:rsid w:val="004A27BC"/>
    <w:rsid w:val="004A2AA8"/>
    <w:rsid w:val="004A2FA9"/>
    <w:rsid w:val="004A40BC"/>
    <w:rsid w:val="004A4D40"/>
    <w:rsid w:val="004A4EE3"/>
    <w:rsid w:val="004A5B7B"/>
    <w:rsid w:val="004A6255"/>
    <w:rsid w:val="004B01AF"/>
    <w:rsid w:val="004B0571"/>
    <w:rsid w:val="004B0793"/>
    <w:rsid w:val="004B16A2"/>
    <w:rsid w:val="004B23B0"/>
    <w:rsid w:val="004B29F5"/>
    <w:rsid w:val="004B3541"/>
    <w:rsid w:val="004B43B9"/>
    <w:rsid w:val="004B48FC"/>
    <w:rsid w:val="004B57EF"/>
    <w:rsid w:val="004C0A74"/>
    <w:rsid w:val="004C13D7"/>
    <w:rsid w:val="004C267D"/>
    <w:rsid w:val="004C2946"/>
    <w:rsid w:val="004C3F26"/>
    <w:rsid w:val="004C46F8"/>
    <w:rsid w:val="004C4D24"/>
    <w:rsid w:val="004C6695"/>
    <w:rsid w:val="004C6C63"/>
    <w:rsid w:val="004C768A"/>
    <w:rsid w:val="004D068B"/>
    <w:rsid w:val="004D084E"/>
    <w:rsid w:val="004D0AFB"/>
    <w:rsid w:val="004D13CF"/>
    <w:rsid w:val="004D223A"/>
    <w:rsid w:val="004D2360"/>
    <w:rsid w:val="004D2EEA"/>
    <w:rsid w:val="004D2FB3"/>
    <w:rsid w:val="004D304E"/>
    <w:rsid w:val="004D3144"/>
    <w:rsid w:val="004D3615"/>
    <w:rsid w:val="004D3E2E"/>
    <w:rsid w:val="004D44D1"/>
    <w:rsid w:val="004D454F"/>
    <w:rsid w:val="004D4568"/>
    <w:rsid w:val="004D514F"/>
    <w:rsid w:val="004D5C01"/>
    <w:rsid w:val="004D649F"/>
    <w:rsid w:val="004D6D26"/>
    <w:rsid w:val="004D6E5D"/>
    <w:rsid w:val="004D7553"/>
    <w:rsid w:val="004D7C28"/>
    <w:rsid w:val="004E0289"/>
    <w:rsid w:val="004E1DFC"/>
    <w:rsid w:val="004E2E9D"/>
    <w:rsid w:val="004E4BD3"/>
    <w:rsid w:val="004E4DAF"/>
    <w:rsid w:val="004E4E77"/>
    <w:rsid w:val="004E5D16"/>
    <w:rsid w:val="004E602F"/>
    <w:rsid w:val="004E6878"/>
    <w:rsid w:val="004E6D70"/>
    <w:rsid w:val="004E7412"/>
    <w:rsid w:val="004E7A2A"/>
    <w:rsid w:val="004E7D6D"/>
    <w:rsid w:val="004F028D"/>
    <w:rsid w:val="004F06DD"/>
    <w:rsid w:val="004F0915"/>
    <w:rsid w:val="004F110C"/>
    <w:rsid w:val="004F13A4"/>
    <w:rsid w:val="004F1727"/>
    <w:rsid w:val="004F1881"/>
    <w:rsid w:val="004F254E"/>
    <w:rsid w:val="004F40C1"/>
    <w:rsid w:val="004F43D5"/>
    <w:rsid w:val="004F55CB"/>
    <w:rsid w:val="004F632F"/>
    <w:rsid w:val="004F6D5B"/>
    <w:rsid w:val="004F7331"/>
    <w:rsid w:val="00500B11"/>
    <w:rsid w:val="00502154"/>
    <w:rsid w:val="00502B5C"/>
    <w:rsid w:val="00503D67"/>
    <w:rsid w:val="0050408D"/>
    <w:rsid w:val="005040EA"/>
    <w:rsid w:val="00504526"/>
    <w:rsid w:val="00504776"/>
    <w:rsid w:val="00504BF4"/>
    <w:rsid w:val="00505B0D"/>
    <w:rsid w:val="005073B4"/>
    <w:rsid w:val="005105E8"/>
    <w:rsid w:val="005110EF"/>
    <w:rsid w:val="00511649"/>
    <w:rsid w:val="00512186"/>
    <w:rsid w:val="00512903"/>
    <w:rsid w:val="005132C9"/>
    <w:rsid w:val="005135DA"/>
    <w:rsid w:val="0051361E"/>
    <w:rsid w:val="00514231"/>
    <w:rsid w:val="005150B7"/>
    <w:rsid w:val="005162C2"/>
    <w:rsid w:val="00516346"/>
    <w:rsid w:val="005174E4"/>
    <w:rsid w:val="00517636"/>
    <w:rsid w:val="00521A71"/>
    <w:rsid w:val="00523181"/>
    <w:rsid w:val="005233DA"/>
    <w:rsid w:val="005255B6"/>
    <w:rsid w:val="00526174"/>
    <w:rsid w:val="005263D1"/>
    <w:rsid w:val="00526826"/>
    <w:rsid w:val="00526C13"/>
    <w:rsid w:val="005274A4"/>
    <w:rsid w:val="0053132D"/>
    <w:rsid w:val="00532D11"/>
    <w:rsid w:val="0053319B"/>
    <w:rsid w:val="0053351E"/>
    <w:rsid w:val="00534645"/>
    <w:rsid w:val="005358DF"/>
    <w:rsid w:val="00540CFE"/>
    <w:rsid w:val="00540F90"/>
    <w:rsid w:val="005417DB"/>
    <w:rsid w:val="00541A16"/>
    <w:rsid w:val="00542230"/>
    <w:rsid w:val="00542267"/>
    <w:rsid w:val="00542A50"/>
    <w:rsid w:val="00543570"/>
    <w:rsid w:val="0054481E"/>
    <w:rsid w:val="00544867"/>
    <w:rsid w:val="00545313"/>
    <w:rsid w:val="00545F0C"/>
    <w:rsid w:val="00546BC5"/>
    <w:rsid w:val="0055191D"/>
    <w:rsid w:val="00553143"/>
    <w:rsid w:val="005544C6"/>
    <w:rsid w:val="005544E1"/>
    <w:rsid w:val="00554693"/>
    <w:rsid w:val="005555E1"/>
    <w:rsid w:val="005564C1"/>
    <w:rsid w:val="00557099"/>
    <w:rsid w:val="005570E6"/>
    <w:rsid w:val="00560792"/>
    <w:rsid w:val="00560C55"/>
    <w:rsid w:val="00560FFE"/>
    <w:rsid w:val="00561806"/>
    <w:rsid w:val="005619B5"/>
    <w:rsid w:val="00562355"/>
    <w:rsid w:val="005635B7"/>
    <w:rsid w:val="00564931"/>
    <w:rsid w:val="00565178"/>
    <w:rsid w:val="005651EA"/>
    <w:rsid w:val="00566068"/>
    <w:rsid w:val="0056693B"/>
    <w:rsid w:val="00567D88"/>
    <w:rsid w:val="00571B41"/>
    <w:rsid w:val="005729C2"/>
    <w:rsid w:val="00572C63"/>
    <w:rsid w:val="00573A31"/>
    <w:rsid w:val="00573A38"/>
    <w:rsid w:val="005742FF"/>
    <w:rsid w:val="00577390"/>
    <w:rsid w:val="00577781"/>
    <w:rsid w:val="00581DD6"/>
    <w:rsid w:val="00581F16"/>
    <w:rsid w:val="005824C9"/>
    <w:rsid w:val="0058279F"/>
    <w:rsid w:val="00582F90"/>
    <w:rsid w:val="00583D9A"/>
    <w:rsid w:val="00583F9D"/>
    <w:rsid w:val="005847B8"/>
    <w:rsid w:val="005848DD"/>
    <w:rsid w:val="00584DD9"/>
    <w:rsid w:val="00584EAB"/>
    <w:rsid w:val="00585952"/>
    <w:rsid w:val="00586488"/>
    <w:rsid w:val="00586FEB"/>
    <w:rsid w:val="00587713"/>
    <w:rsid w:val="00587BAD"/>
    <w:rsid w:val="0059112D"/>
    <w:rsid w:val="0059124A"/>
    <w:rsid w:val="005930A1"/>
    <w:rsid w:val="0059321B"/>
    <w:rsid w:val="005937C7"/>
    <w:rsid w:val="00593A90"/>
    <w:rsid w:val="00593BFF"/>
    <w:rsid w:val="00593EC7"/>
    <w:rsid w:val="00594838"/>
    <w:rsid w:val="00594F60"/>
    <w:rsid w:val="005961D9"/>
    <w:rsid w:val="00596C99"/>
    <w:rsid w:val="00597434"/>
    <w:rsid w:val="005A00C6"/>
    <w:rsid w:val="005A1B6B"/>
    <w:rsid w:val="005A1FFE"/>
    <w:rsid w:val="005A5103"/>
    <w:rsid w:val="005A584D"/>
    <w:rsid w:val="005A59CE"/>
    <w:rsid w:val="005A5AC7"/>
    <w:rsid w:val="005A6238"/>
    <w:rsid w:val="005A7907"/>
    <w:rsid w:val="005B0695"/>
    <w:rsid w:val="005B06C6"/>
    <w:rsid w:val="005B1E3B"/>
    <w:rsid w:val="005B21C6"/>
    <w:rsid w:val="005B25E7"/>
    <w:rsid w:val="005B3654"/>
    <w:rsid w:val="005B3F00"/>
    <w:rsid w:val="005B5239"/>
    <w:rsid w:val="005B5C3A"/>
    <w:rsid w:val="005B6775"/>
    <w:rsid w:val="005B73EF"/>
    <w:rsid w:val="005C090D"/>
    <w:rsid w:val="005C1BD1"/>
    <w:rsid w:val="005C2FF6"/>
    <w:rsid w:val="005C3060"/>
    <w:rsid w:val="005C4C2B"/>
    <w:rsid w:val="005C55DD"/>
    <w:rsid w:val="005C5685"/>
    <w:rsid w:val="005C605E"/>
    <w:rsid w:val="005C6778"/>
    <w:rsid w:val="005C79FB"/>
    <w:rsid w:val="005D1507"/>
    <w:rsid w:val="005D254A"/>
    <w:rsid w:val="005D31E2"/>
    <w:rsid w:val="005D401E"/>
    <w:rsid w:val="005D489B"/>
    <w:rsid w:val="005D5338"/>
    <w:rsid w:val="005D5B60"/>
    <w:rsid w:val="005D5CCE"/>
    <w:rsid w:val="005D60C1"/>
    <w:rsid w:val="005D7FD8"/>
    <w:rsid w:val="005E02AF"/>
    <w:rsid w:val="005E150C"/>
    <w:rsid w:val="005E235E"/>
    <w:rsid w:val="005E2519"/>
    <w:rsid w:val="005E422E"/>
    <w:rsid w:val="005E4E76"/>
    <w:rsid w:val="005E5480"/>
    <w:rsid w:val="005E5704"/>
    <w:rsid w:val="005E67CC"/>
    <w:rsid w:val="005E691E"/>
    <w:rsid w:val="005E6DAB"/>
    <w:rsid w:val="005E7358"/>
    <w:rsid w:val="005E7FEE"/>
    <w:rsid w:val="005F248E"/>
    <w:rsid w:val="005F336A"/>
    <w:rsid w:val="005F378E"/>
    <w:rsid w:val="005F3C9B"/>
    <w:rsid w:val="005F41A9"/>
    <w:rsid w:val="005F4259"/>
    <w:rsid w:val="005F435A"/>
    <w:rsid w:val="005F603C"/>
    <w:rsid w:val="005F604A"/>
    <w:rsid w:val="005F774A"/>
    <w:rsid w:val="005F795E"/>
    <w:rsid w:val="00600CB7"/>
    <w:rsid w:val="006011C4"/>
    <w:rsid w:val="006021F7"/>
    <w:rsid w:val="006025DB"/>
    <w:rsid w:val="00602908"/>
    <w:rsid w:val="00602F25"/>
    <w:rsid w:val="00603D13"/>
    <w:rsid w:val="0060433D"/>
    <w:rsid w:val="00604D08"/>
    <w:rsid w:val="006070EA"/>
    <w:rsid w:val="00607188"/>
    <w:rsid w:val="00607281"/>
    <w:rsid w:val="0061000E"/>
    <w:rsid w:val="00610734"/>
    <w:rsid w:val="00611161"/>
    <w:rsid w:val="00612A7B"/>
    <w:rsid w:val="00612DE5"/>
    <w:rsid w:val="00613D23"/>
    <w:rsid w:val="006153D9"/>
    <w:rsid w:val="006160EC"/>
    <w:rsid w:val="00617092"/>
    <w:rsid w:val="006178D2"/>
    <w:rsid w:val="006206F9"/>
    <w:rsid w:val="006212A9"/>
    <w:rsid w:val="00622DFA"/>
    <w:rsid w:val="00623164"/>
    <w:rsid w:val="006231EA"/>
    <w:rsid w:val="00624567"/>
    <w:rsid w:val="00624713"/>
    <w:rsid w:val="00624F35"/>
    <w:rsid w:val="00625D14"/>
    <w:rsid w:val="00627310"/>
    <w:rsid w:val="0063124E"/>
    <w:rsid w:val="00632DF0"/>
    <w:rsid w:val="0063380C"/>
    <w:rsid w:val="0063393B"/>
    <w:rsid w:val="00634D53"/>
    <w:rsid w:val="00634F99"/>
    <w:rsid w:val="0063553E"/>
    <w:rsid w:val="00635B2C"/>
    <w:rsid w:val="00635B5F"/>
    <w:rsid w:val="00636081"/>
    <w:rsid w:val="00636C2A"/>
    <w:rsid w:val="00637064"/>
    <w:rsid w:val="006403E2"/>
    <w:rsid w:val="006404FD"/>
    <w:rsid w:val="006415A8"/>
    <w:rsid w:val="00642DB7"/>
    <w:rsid w:val="00644153"/>
    <w:rsid w:val="00644326"/>
    <w:rsid w:val="00644B5E"/>
    <w:rsid w:val="00646806"/>
    <w:rsid w:val="0065045A"/>
    <w:rsid w:val="00650981"/>
    <w:rsid w:val="00651133"/>
    <w:rsid w:val="006511AF"/>
    <w:rsid w:val="00651C49"/>
    <w:rsid w:val="00653034"/>
    <w:rsid w:val="0065318E"/>
    <w:rsid w:val="00653EB8"/>
    <w:rsid w:val="006543ED"/>
    <w:rsid w:val="006555C2"/>
    <w:rsid w:val="00655A4B"/>
    <w:rsid w:val="0065609D"/>
    <w:rsid w:val="00657D62"/>
    <w:rsid w:val="006600FB"/>
    <w:rsid w:val="00660CEB"/>
    <w:rsid w:val="00660DA4"/>
    <w:rsid w:val="00661C9A"/>
    <w:rsid w:val="00661EB6"/>
    <w:rsid w:val="00663661"/>
    <w:rsid w:val="006645A9"/>
    <w:rsid w:val="00664EEE"/>
    <w:rsid w:val="00665B78"/>
    <w:rsid w:val="00665D4F"/>
    <w:rsid w:val="00666EA1"/>
    <w:rsid w:val="006678AD"/>
    <w:rsid w:val="00667A8E"/>
    <w:rsid w:val="00667FE5"/>
    <w:rsid w:val="00670A03"/>
    <w:rsid w:val="006714D8"/>
    <w:rsid w:val="00671ADF"/>
    <w:rsid w:val="006728E3"/>
    <w:rsid w:val="00672CBD"/>
    <w:rsid w:val="006737B8"/>
    <w:rsid w:val="00673D56"/>
    <w:rsid w:val="006748EF"/>
    <w:rsid w:val="006763CE"/>
    <w:rsid w:val="006767CA"/>
    <w:rsid w:val="00676CC2"/>
    <w:rsid w:val="00676CC9"/>
    <w:rsid w:val="00680202"/>
    <w:rsid w:val="006811DE"/>
    <w:rsid w:val="00681862"/>
    <w:rsid w:val="00681DFE"/>
    <w:rsid w:val="0068204C"/>
    <w:rsid w:val="006823C7"/>
    <w:rsid w:val="00683A6D"/>
    <w:rsid w:val="00684AAA"/>
    <w:rsid w:val="00685391"/>
    <w:rsid w:val="00685664"/>
    <w:rsid w:val="00685819"/>
    <w:rsid w:val="00686E71"/>
    <w:rsid w:val="006870C4"/>
    <w:rsid w:val="00687252"/>
    <w:rsid w:val="00690042"/>
    <w:rsid w:val="0069152E"/>
    <w:rsid w:val="006933BB"/>
    <w:rsid w:val="00693AB8"/>
    <w:rsid w:val="00694E2F"/>
    <w:rsid w:val="0069506F"/>
    <w:rsid w:val="006950E8"/>
    <w:rsid w:val="00696043"/>
    <w:rsid w:val="00697080"/>
    <w:rsid w:val="00697442"/>
    <w:rsid w:val="006A1C35"/>
    <w:rsid w:val="006A26EC"/>
    <w:rsid w:val="006A37A3"/>
    <w:rsid w:val="006A48DF"/>
    <w:rsid w:val="006A5DB5"/>
    <w:rsid w:val="006A60D2"/>
    <w:rsid w:val="006A6842"/>
    <w:rsid w:val="006A7195"/>
    <w:rsid w:val="006B006B"/>
    <w:rsid w:val="006B05CF"/>
    <w:rsid w:val="006B05E1"/>
    <w:rsid w:val="006B0E6C"/>
    <w:rsid w:val="006B0F2C"/>
    <w:rsid w:val="006B1155"/>
    <w:rsid w:val="006B14FD"/>
    <w:rsid w:val="006B1845"/>
    <w:rsid w:val="006B277B"/>
    <w:rsid w:val="006B32FA"/>
    <w:rsid w:val="006B36D6"/>
    <w:rsid w:val="006B3A9B"/>
    <w:rsid w:val="006B3D06"/>
    <w:rsid w:val="006B40C1"/>
    <w:rsid w:val="006B42CD"/>
    <w:rsid w:val="006B4A66"/>
    <w:rsid w:val="006B5D79"/>
    <w:rsid w:val="006B5EE0"/>
    <w:rsid w:val="006B68B8"/>
    <w:rsid w:val="006B7D49"/>
    <w:rsid w:val="006C0C87"/>
    <w:rsid w:val="006C1115"/>
    <w:rsid w:val="006C1C1F"/>
    <w:rsid w:val="006C2FBB"/>
    <w:rsid w:val="006C30C3"/>
    <w:rsid w:val="006C5556"/>
    <w:rsid w:val="006C6666"/>
    <w:rsid w:val="006C74CB"/>
    <w:rsid w:val="006D1838"/>
    <w:rsid w:val="006D2870"/>
    <w:rsid w:val="006D339F"/>
    <w:rsid w:val="006D3678"/>
    <w:rsid w:val="006D3B9C"/>
    <w:rsid w:val="006D3EB5"/>
    <w:rsid w:val="006D4613"/>
    <w:rsid w:val="006D5017"/>
    <w:rsid w:val="006D7DFE"/>
    <w:rsid w:val="006E05DC"/>
    <w:rsid w:val="006E0D5D"/>
    <w:rsid w:val="006E2276"/>
    <w:rsid w:val="006E2432"/>
    <w:rsid w:val="006E2E6F"/>
    <w:rsid w:val="006E2FFA"/>
    <w:rsid w:val="006E3D4A"/>
    <w:rsid w:val="006E42BA"/>
    <w:rsid w:val="006E4A64"/>
    <w:rsid w:val="006E61F5"/>
    <w:rsid w:val="006E6483"/>
    <w:rsid w:val="006E6F1E"/>
    <w:rsid w:val="006E72D7"/>
    <w:rsid w:val="006E7654"/>
    <w:rsid w:val="006E7E26"/>
    <w:rsid w:val="006F2B5A"/>
    <w:rsid w:val="006F2B7F"/>
    <w:rsid w:val="006F349F"/>
    <w:rsid w:val="006F4725"/>
    <w:rsid w:val="006F5BE9"/>
    <w:rsid w:val="006F66B3"/>
    <w:rsid w:val="006F6A21"/>
    <w:rsid w:val="006F75DB"/>
    <w:rsid w:val="006F7E8B"/>
    <w:rsid w:val="00700DB5"/>
    <w:rsid w:val="00700DFC"/>
    <w:rsid w:val="0070251A"/>
    <w:rsid w:val="00703372"/>
    <w:rsid w:val="00704837"/>
    <w:rsid w:val="00704E15"/>
    <w:rsid w:val="00705457"/>
    <w:rsid w:val="00706782"/>
    <w:rsid w:val="00711912"/>
    <w:rsid w:val="00711B0F"/>
    <w:rsid w:val="0071216A"/>
    <w:rsid w:val="0071287A"/>
    <w:rsid w:val="00712C0F"/>
    <w:rsid w:val="00712DF0"/>
    <w:rsid w:val="00713A64"/>
    <w:rsid w:val="00714C9D"/>
    <w:rsid w:val="00715555"/>
    <w:rsid w:val="00717337"/>
    <w:rsid w:val="00720145"/>
    <w:rsid w:val="007204A0"/>
    <w:rsid w:val="007208A6"/>
    <w:rsid w:val="00720D3C"/>
    <w:rsid w:val="00720DE0"/>
    <w:rsid w:val="00721763"/>
    <w:rsid w:val="00721C62"/>
    <w:rsid w:val="00721DA4"/>
    <w:rsid w:val="007221BA"/>
    <w:rsid w:val="00722767"/>
    <w:rsid w:val="00722A95"/>
    <w:rsid w:val="00722BB6"/>
    <w:rsid w:val="007246A9"/>
    <w:rsid w:val="00724712"/>
    <w:rsid w:val="00725F0C"/>
    <w:rsid w:val="007279D9"/>
    <w:rsid w:val="00730307"/>
    <w:rsid w:val="00730CC9"/>
    <w:rsid w:val="00731232"/>
    <w:rsid w:val="00732E39"/>
    <w:rsid w:val="0073353A"/>
    <w:rsid w:val="007339C8"/>
    <w:rsid w:val="00734551"/>
    <w:rsid w:val="00735935"/>
    <w:rsid w:val="0073640E"/>
    <w:rsid w:val="00737831"/>
    <w:rsid w:val="00737B4A"/>
    <w:rsid w:val="0074004A"/>
    <w:rsid w:val="0074044F"/>
    <w:rsid w:val="007420A2"/>
    <w:rsid w:val="007426F9"/>
    <w:rsid w:val="0074337E"/>
    <w:rsid w:val="007434D8"/>
    <w:rsid w:val="00744376"/>
    <w:rsid w:val="00747B77"/>
    <w:rsid w:val="00747D39"/>
    <w:rsid w:val="00751FF2"/>
    <w:rsid w:val="00752438"/>
    <w:rsid w:val="007527D9"/>
    <w:rsid w:val="007533C7"/>
    <w:rsid w:val="00754077"/>
    <w:rsid w:val="00754B80"/>
    <w:rsid w:val="00754BC1"/>
    <w:rsid w:val="007565CC"/>
    <w:rsid w:val="0075683F"/>
    <w:rsid w:val="007578CC"/>
    <w:rsid w:val="00757982"/>
    <w:rsid w:val="00757C5B"/>
    <w:rsid w:val="00762239"/>
    <w:rsid w:val="0076238C"/>
    <w:rsid w:val="00763410"/>
    <w:rsid w:val="00765AEF"/>
    <w:rsid w:val="00766582"/>
    <w:rsid w:val="0076747B"/>
    <w:rsid w:val="00770FC3"/>
    <w:rsid w:val="007714CE"/>
    <w:rsid w:val="00773081"/>
    <w:rsid w:val="007736B8"/>
    <w:rsid w:val="00773DA5"/>
    <w:rsid w:val="00774322"/>
    <w:rsid w:val="00774A3F"/>
    <w:rsid w:val="0077557C"/>
    <w:rsid w:val="007759EC"/>
    <w:rsid w:val="00775AD5"/>
    <w:rsid w:val="00776366"/>
    <w:rsid w:val="0077662C"/>
    <w:rsid w:val="00776735"/>
    <w:rsid w:val="0077747D"/>
    <w:rsid w:val="00777522"/>
    <w:rsid w:val="00777D4A"/>
    <w:rsid w:val="00780C16"/>
    <w:rsid w:val="00782330"/>
    <w:rsid w:val="0078263F"/>
    <w:rsid w:val="00784691"/>
    <w:rsid w:val="00784C95"/>
    <w:rsid w:val="007863D9"/>
    <w:rsid w:val="00786483"/>
    <w:rsid w:val="007864F8"/>
    <w:rsid w:val="00791248"/>
    <w:rsid w:val="00791AFF"/>
    <w:rsid w:val="007933DB"/>
    <w:rsid w:val="00793D96"/>
    <w:rsid w:val="00794DAF"/>
    <w:rsid w:val="007950B4"/>
    <w:rsid w:val="0079623F"/>
    <w:rsid w:val="007974F5"/>
    <w:rsid w:val="007A04D9"/>
    <w:rsid w:val="007A0B9A"/>
    <w:rsid w:val="007A0BE1"/>
    <w:rsid w:val="007A2487"/>
    <w:rsid w:val="007A2DEA"/>
    <w:rsid w:val="007A54AE"/>
    <w:rsid w:val="007A586D"/>
    <w:rsid w:val="007A67AC"/>
    <w:rsid w:val="007A74CC"/>
    <w:rsid w:val="007B0396"/>
    <w:rsid w:val="007B0E5B"/>
    <w:rsid w:val="007B17EC"/>
    <w:rsid w:val="007B1D0A"/>
    <w:rsid w:val="007B250D"/>
    <w:rsid w:val="007B2837"/>
    <w:rsid w:val="007B28E7"/>
    <w:rsid w:val="007B32DE"/>
    <w:rsid w:val="007B47B2"/>
    <w:rsid w:val="007B5445"/>
    <w:rsid w:val="007B54F8"/>
    <w:rsid w:val="007B552A"/>
    <w:rsid w:val="007B5DB0"/>
    <w:rsid w:val="007B6843"/>
    <w:rsid w:val="007B7AAD"/>
    <w:rsid w:val="007B7E0E"/>
    <w:rsid w:val="007C0A8C"/>
    <w:rsid w:val="007C1B76"/>
    <w:rsid w:val="007C20B4"/>
    <w:rsid w:val="007C23BB"/>
    <w:rsid w:val="007C3188"/>
    <w:rsid w:val="007C3CEA"/>
    <w:rsid w:val="007C3E27"/>
    <w:rsid w:val="007C5567"/>
    <w:rsid w:val="007C5F7E"/>
    <w:rsid w:val="007C7203"/>
    <w:rsid w:val="007C7CF0"/>
    <w:rsid w:val="007D00F9"/>
    <w:rsid w:val="007D04C6"/>
    <w:rsid w:val="007D1129"/>
    <w:rsid w:val="007D14CD"/>
    <w:rsid w:val="007D211C"/>
    <w:rsid w:val="007D2F61"/>
    <w:rsid w:val="007D3E32"/>
    <w:rsid w:val="007D5F2E"/>
    <w:rsid w:val="007D6BC4"/>
    <w:rsid w:val="007D736B"/>
    <w:rsid w:val="007D7A5B"/>
    <w:rsid w:val="007D7D55"/>
    <w:rsid w:val="007E072C"/>
    <w:rsid w:val="007E14FD"/>
    <w:rsid w:val="007E17EE"/>
    <w:rsid w:val="007E23B8"/>
    <w:rsid w:val="007E2455"/>
    <w:rsid w:val="007E2EB2"/>
    <w:rsid w:val="007E3D5E"/>
    <w:rsid w:val="007E414A"/>
    <w:rsid w:val="007E471A"/>
    <w:rsid w:val="007E5AD6"/>
    <w:rsid w:val="007E64E4"/>
    <w:rsid w:val="007E652B"/>
    <w:rsid w:val="007E6DCE"/>
    <w:rsid w:val="007E6E39"/>
    <w:rsid w:val="007F07DD"/>
    <w:rsid w:val="007F0FC4"/>
    <w:rsid w:val="007F2F13"/>
    <w:rsid w:val="007F421B"/>
    <w:rsid w:val="007F5A1A"/>
    <w:rsid w:val="007F630E"/>
    <w:rsid w:val="008027DD"/>
    <w:rsid w:val="00803DEA"/>
    <w:rsid w:val="0080443F"/>
    <w:rsid w:val="00806FDA"/>
    <w:rsid w:val="008070C9"/>
    <w:rsid w:val="00807549"/>
    <w:rsid w:val="008120FA"/>
    <w:rsid w:val="008126C0"/>
    <w:rsid w:val="008132A7"/>
    <w:rsid w:val="008137FD"/>
    <w:rsid w:val="00814C62"/>
    <w:rsid w:val="00814F57"/>
    <w:rsid w:val="00815931"/>
    <w:rsid w:val="008171CC"/>
    <w:rsid w:val="00817612"/>
    <w:rsid w:val="0082054D"/>
    <w:rsid w:val="008206D2"/>
    <w:rsid w:val="008206F5"/>
    <w:rsid w:val="00820798"/>
    <w:rsid w:val="00821A76"/>
    <w:rsid w:val="00821C9A"/>
    <w:rsid w:val="00821EA8"/>
    <w:rsid w:val="00823473"/>
    <w:rsid w:val="0082434C"/>
    <w:rsid w:val="00826A5C"/>
    <w:rsid w:val="0082714C"/>
    <w:rsid w:val="00827BCA"/>
    <w:rsid w:val="008317AD"/>
    <w:rsid w:val="008333D9"/>
    <w:rsid w:val="00834F7A"/>
    <w:rsid w:val="008351E4"/>
    <w:rsid w:val="00835AAC"/>
    <w:rsid w:val="00835AAF"/>
    <w:rsid w:val="00836B4E"/>
    <w:rsid w:val="008379DE"/>
    <w:rsid w:val="00837F19"/>
    <w:rsid w:val="00840766"/>
    <w:rsid w:val="00840B47"/>
    <w:rsid w:val="008416A0"/>
    <w:rsid w:val="008419CF"/>
    <w:rsid w:val="00843186"/>
    <w:rsid w:val="0084472C"/>
    <w:rsid w:val="00844C90"/>
    <w:rsid w:val="00844CB5"/>
    <w:rsid w:val="008459E9"/>
    <w:rsid w:val="0084629B"/>
    <w:rsid w:val="00846D07"/>
    <w:rsid w:val="00847AC4"/>
    <w:rsid w:val="008502A3"/>
    <w:rsid w:val="008513C1"/>
    <w:rsid w:val="0085258E"/>
    <w:rsid w:val="00852AD0"/>
    <w:rsid w:val="00852EF4"/>
    <w:rsid w:val="00854985"/>
    <w:rsid w:val="00854A10"/>
    <w:rsid w:val="00856806"/>
    <w:rsid w:val="0085750C"/>
    <w:rsid w:val="0086096B"/>
    <w:rsid w:val="00860ED4"/>
    <w:rsid w:val="00861CC0"/>
    <w:rsid w:val="008620D4"/>
    <w:rsid w:val="00863A50"/>
    <w:rsid w:val="008641E0"/>
    <w:rsid w:val="0086425C"/>
    <w:rsid w:val="00864DDD"/>
    <w:rsid w:val="0086561B"/>
    <w:rsid w:val="00865F45"/>
    <w:rsid w:val="00866023"/>
    <w:rsid w:val="00866537"/>
    <w:rsid w:val="00867254"/>
    <w:rsid w:val="00867928"/>
    <w:rsid w:val="00870CE8"/>
    <w:rsid w:val="00872177"/>
    <w:rsid w:val="0087413A"/>
    <w:rsid w:val="00874B8A"/>
    <w:rsid w:val="00875329"/>
    <w:rsid w:val="00875EA6"/>
    <w:rsid w:val="00877580"/>
    <w:rsid w:val="00880490"/>
    <w:rsid w:val="00883625"/>
    <w:rsid w:val="008838EA"/>
    <w:rsid w:val="00883F28"/>
    <w:rsid w:val="00883F3F"/>
    <w:rsid w:val="008841BE"/>
    <w:rsid w:val="008868E5"/>
    <w:rsid w:val="00886B87"/>
    <w:rsid w:val="00886C44"/>
    <w:rsid w:val="00887429"/>
    <w:rsid w:val="0088767F"/>
    <w:rsid w:val="00891050"/>
    <w:rsid w:val="008916A1"/>
    <w:rsid w:val="008918EF"/>
    <w:rsid w:val="00892048"/>
    <w:rsid w:val="0089269D"/>
    <w:rsid w:val="0089355C"/>
    <w:rsid w:val="00893D1A"/>
    <w:rsid w:val="00893D5A"/>
    <w:rsid w:val="00895300"/>
    <w:rsid w:val="008A0F08"/>
    <w:rsid w:val="008A1492"/>
    <w:rsid w:val="008A24F3"/>
    <w:rsid w:val="008A2731"/>
    <w:rsid w:val="008A2E3B"/>
    <w:rsid w:val="008A3327"/>
    <w:rsid w:val="008A35DA"/>
    <w:rsid w:val="008A3D64"/>
    <w:rsid w:val="008A4036"/>
    <w:rsid w:val="008A6342"/>
    <w:rsid w:val="008A6D76"/>
    <w:rsid w:val="008A70C1"/>
    <w:rsid w:val="008A7399"/>
    <w:rsid w:val="008A74FD"/>
    <w:rsid w:val="008B03A2"/>
    <w:rsid w:val="008B0EA2"/>
    <w:rsid w:val="008B35AB"/>
    <w:rsid w:val="008B4CA9"/>
    <w:rsid w:val="008B51E6"/>
    <w:rsid w:val="008B5B4F"/>
    <w:rsid w:val="008B629F"/>
    <w:rsid w:val="008B6385"/>
    <w:rsid w:val="008B640A"/>
    <w:rsid w:val="008B6792"/>
    <w:rsid w:val="008B6E11"/>
    <w:rsid w:val="008B7258"/>
    <w:rsid w:val="008B7C04"/>
    <w:rsid w:val="008C0222"/>
    <w:rsid w:val="008C11E2"/>
    <w:rsid w:val="008C2227"/>
    <w:rsid w:val="008C2782"/>
    <w:rsid w:val="008C28E3"/>
    <w:rsid w:val="008C30B3"/>
    <w:rsid w:val="008C3ECD"/>
    <w:rsid w:val="008C46F3"/>
    <w:rsid w:val="008C4B38"/>
    <w:rsid w:val="008C4C98"/>
    <w:rsid w:val="008C5807"/>
    <w:rsid w:val="008C5977"/>
    <w:rsid w:val="008C5E8F"/>
    <w:rsid w:val="008C5FC8"/>
    <w:rsid w:val="008C606D"/>
    <w:rsid w:val="008C6350"/>
    <w:rsid w:val="008C72D7"/>
    <w:rsid w:val="008D0501"/>
    <w:rsid w:val="008D2C0D"/>
    <w:rsid w:val="008D310F"/>
    <w:rsid w:val="008D447D"/>
    <w:rsid w:val="008D561A"/>
    <w:rsid w:val="008D6A8C"/>
    <w:rsid w:val="008E2724"/>
    <w:rsid w:val="008E28A2"/>
    <w:rsid w:val="008E4D36"/>
    <w:rsid w:val="008E5133"/>
    <w:rsid w:val="008E51E5"/>
    <w:rsid w:val="008E62E1"/>
    <w:rsid w:val="008E7B4B"/>
    <w:rsid w:val="008F234C"/>
    <w:rsid w:val="008F24FF"/>
    <w:rsid w:val="008F2FE4"/>
    <w:rsid w:val="008F3E8F"/>
    <w:rsid w:val="008F5285"/>
    <w:rsid w:val="008F6484"/>
    <w:rsid w:val="008F6783"/>
    <w:rsid w:val="008F797F"/>
    <w:rsid w:val="00901705"/>
    <w:rsid w:val="00903805"/>
    <w:rsid w:val="00904945"/>
    <w:rsid w:val="009074BA"/>
    <w:rsid w:val="00907810"/>
    <w:rsid w:val="009107B5"/>
    <w:rsid w:val="0091113E"/>
    <w:rsid w:val="00911166"/>
    <w:rsid w:val="00912F0E"/>
    <w:rsid w:val="009138A8"/>
    <w:rsid w:val="009144C5"/>
    <w:rsid w:val="009173F0"/>
    <w:rsid w:val="009230B1"/>
    <w:rsid w:val="00923172"/>
    <w:rsid w:val="009239A6"/>
    <w:rsid w:val="00923B26"/>
    <w:rsid w:val="00923FF8"/>
    <w:rsid w:val="009246B3"/>
    <w:rsid w:val="0092597B"/>
    <w:rsid w:val="0092655F"/>
    <w:rsid w:val="00926D98"/>
    <w:rsid w:val="00926DDE"/>
    <w:rsid w:val="009312E1"/>
    <w:rsid w:val="00931D41"/>
    <w:rsid w:val="009331C7"/>
    <w:rsid w:val="00934648"/>
    <w:rsid w:val="00934C06"/>
    <w:rsid w:val="0093744B"/>
    <w:rsid w:val="00937622"/>
    <w:rsid w:val="00937A6A"/>
    <w:rsid w:val="00940C4D"/>
    <w:rsid w:val="00941AA4"/>
    <w:rsid w:val="00941E7C"/>
    <w:rsid w:val="00942BC2"/>
    <w:rsid w:val="00942EB2"/>
    <w:rsid w:val="00943EC0"/>
    <w:rsid w:val="00943F07"/>
    <w:rsid w:val="00944339"/>
    <w:rsid w:val="0094586A"/>
    <w:rsid w:val="00945B9A"/>
    <w:rsid w:val="0094679E"/>
    <w:rsid w:val="00947901"/>
    <w:rsid w:val="00950DA1"/>
    <w:rsid w:val="00951E9C"/>
    <w:rsid w:val="0095276D"/>
    <w:rsid w:val="00953B43"/>
    <w:rsid w:val="0096279A"/>
    <w:rsid w:val="00962FC8"/>
    <w:rsid w:val="009637E7"/>
    <w:rsid w:val="00964D8F"/>
    <w:rsid w:val="00965290"/>
    <w:rsid w:val="00965BA2"/>
    <w:rsid w:val="0096695F"/>
    <w:rsid w:val="009671A4"/>
    <w:rsid w:val="009675B9"/>
    <w:rsid w:val="00967717"/>
    <w:rsid w:val="00970128"/>
    <w:rsid w:val="0097016C"/>
    <w:rsid w:val="00970330"/>
    <w:rsid w:val="00970570"/>
    <w:rsid w:val="00970C89"/>
    <w:rsid w:val="00972533"/>
    <w:rsid w:val="00972811"/>
    <w:rsid w:val="00973145"/>
    <w:rsid w:val="0097333C"/>
    <w:rsid w:val="00973AA1"/>
    <w:rsid w:val="009743FC"/>
    <w:rsid w:val="009749EA"/>
    <w:rsid w:val="00975CF0"/>
    <w:rsid w:val="00976179"/>
    <w:rsid w:val="009770AC"/>
    <w:rsid w:val="009772F6"/>
    <w:rsid w:val="00977DCD"/>
    <w:rsid w:val="009809DB"/>
    <w:rsid w:val="009809DD"/>
    <w:rsid w:val="00981187"/>
    <w:rsid w:val="00981C0B"/>
    <w:rsid w:val="00981C6A"/>
    <w:rsid w:val="009821ED"/>
    <w:rsid w:val="009824DA"/>
    <w:rsid w:val="0098325F"/>
    <w:rsid w:val="009842D3"/>
    <w:rsid w:val="00984BAA"/>
    <w:rsid w:val="00984FAC"/>
    <w:rsid w:val="00986A30"/>
    <w:rsid w:val="00986D64"/>
    <w:rsid w:val="00987369"/>
    <w:rsid w:val="00987439"/>
    <w:rsid w:val="009900EC"/>
    <w:rsid w:val="0099049E"/>
    <w:rsid w:val="00990BE3"/>
    <w:rsid w:val="00990FCF"/>
    <w:rsid w:val="0099123D"/>
    <w:rsid w:val="00991285"/>
    <w:rsid w:val="00991421"/>
    <w:rsid w:val="009916BF"/>
    <w:rsid w:val="00991B64"/>
    <w:rsid w:val="00992CE0"/>
    <w:rsid w:val="00993D0C"/>
    <w:rsid w:val="009966D3"/>
    <w:rsid w:val="00997EC9"/>
    <w:rsid w:val="009A01E1"/>
    <w:rsid w:val="009A01E9"/>
    <w:rsid w:val="009A13DB"/>
    <w:rsid w:val="009A161C"/>
    <w:rsid w:val="009A35BD"/>
    <w:rsid w:val="009A41AD"/>
    <w:rsid w:val="009A537B"/>
    <w:rsid w:val="009A5987"/>
    <w:rsid w:val="009A5C96"/>
    <w:rsid w:val="009A5DE8"/>
    <w:rsid w:val="009A62C7"/>
    <w:rsid w:val="009A64D3"/>
    <w:rsid w:val="009B3630"/>
    <w:rsid w:val="009B3B52"/>
    <w:rsid w:val="009B6D18"/>
    <w:rsid w:val="009B6F55"/>
    <w:rsid w:val="009B7A99"/>
    <w:rsid w:val="009B7BAE"/>
    <w:rsid w:val="009C0593"/>
    <w:rsid w:val="009C2D45"/>
    <w:rsid w:val="009C314D"/>
    <w:rsid w:val="009C31D9"/>
    <w:rsid w:val="009C5BB6"/>
    <w:rsid w:val="009C78CC"/>
    <w:rsid w:val="009D0F85"/>
    <w:rsid w:val="009D1F24"/>
    <w:rsid w:val="009D2DFC"/>
    <w:rsid w:val="009D35F4"/>
    <w:rsid w:val="009D3E25"/>
    <w:rsid w:val="009D4695"/>
    <w:rsid w:val="009D54A9"/>
    <w:rsid w:val="009D63D4"/>
    <w:rsid w:val="009E07ED"/>
    <w:rsid w:val="009E0A2C"/>
    <w:rsid w:val="009E0F96"/>
    <w:rsid w:val="009E1CCB"/>
    <w:rsid w:val="009E1DE8"/>
    <w:rsid w:val="009E23D5"/>
    <w:rsid w:val="009E344F"/>
    <w:rsid w:val="009E3699"/>
    <w:rsid w:val="009E4578"/>
    <w:rsid w:val="009E466D"/>
    <w:rsid w:val="009E5E89"/>
    <w:rsid w:val="009E603D"/>
    <w:rsid w:val="009E657C"/>
    <w:rsid w:val="009E6ED0"/>
    <w:rsid w:val="009F2DE3"/>
    <w:rsid w:val="009F3F70"/>
    <w:rsid w:val="009F4605"/>
    <w:rsid w:val="009F57DC"/>
    <w:rsid w:val="009F5A82"/>
    <w:rsid w:val="009F5E8D"/>
    <w:rsid w:val="009F5EDD"/>
    <w:rsid w:val="009F6142"/>
    <w:rsid w:val="009F634B"/>
    <w:rsid w:val="009F74B4"/>
    <w:rsid w:val="009F7F43"/>
    <w:rsid w:val="00A00F9D"/>
    <w:rsid w:val="00A01751"/>
    <w:rsid w:val="00A021A6"/>
    <w:rsid w:val="00A03140"/>
    <w:rsid w:val="00A0360A"/>
    <w:rsid w:val="00A03FE1"/>
    <w:rsid w:val="00A0444D"/>
    <w:rsid w:val="00A045A6"/>
    <w:rsid w:val="00A05013"/>
    <w:rsid w:val="00A06368"/>
    <w:rsid w:val="00A06C46"/>
    <w:rsid w:val="00A07823"/>
    <w:rsid w:val="00A10E32"/>
    <w:rsid w:val="00A11C92"/>
    <w:rsid w:val="00A11E39"/>
    <w:rsid w:val="00A11F93"/>
    <w:rsid w:val="00A13A38"/>
    <w:rsid w:val="00A13AC4"/>
    <w:rsid w:val="00A1446D"/>
    <w:rsid w:val="00A1532B"/>
    <w:rsid w:val="00A15649"/>
    <w:rsid w:val="00A20C72"/>
    <w:rsid w:val="00A20DEB"/>
    <w:rsid w:val="00A213DE"/>
    <w:rsid w:val="00A21536"/>
    <w:rsid w:val="00A21C0A"/>
    <w:rsid w:val="00A22FF4"/>
    <w:rsid w:val="00A2314D"/>
    <w:rsid w:val="00A2334A"/>
    <w:rsid w:val="00A23EEE"/>
    <w:rsid w:val="00A2483A"/>
    <w:rsid w:val="00A24ECE"/>
    <w:rsid w:val="00A2707B"/>
    <w:rsid w:val="00A308DA"/>
    <w:rsid w:val="00A309E1"/>
    <w:rsid w:val="00A30DAE"/>
    <w:rsid w:val="00A31145"/>
    <w:rsid w:val="00A32218"/>
    <w:rsid w:val="00A3427F"/>
    <w:rsid w:val="00A34A7C"/>
    <w:rsid w:val="00A34F68"/>
    <w:rsid w:val="00A3523B"/>
    <w:rsid w:val="00A3715B"/>
    <w:rsid w:val="00A37D4C"/>
    <w:rsid w:val="00A40046"/>
    <w:rsid w:val="00A404E3"/>
    <w:rsid w:val="00A40F4E"/>
    <w:rsid w:val="00A4140E"/>
    <w:rsid w:val="00A426A8"/>
    <w:rsid w:val="00A4326B"/>
    <w:rsid w:val="00A442B5"/>
    <w:rsid w:val="00A44846"/>
    <w:rsid w:val="00A450B8"/>
    <w:rsid w:val="00A46BD2"/>
    <w:rsid w:val="00A5022B"/>
    <w:rsid w:val="00A51E07"/>
    <w:rsid w:val="00A542CF"/>
    <w:rsid w:val="00A54F8D"/>
    <w:rsid w:val="00A565FC"/>
    <w:rsid w:val="00A6123D"/>
    <w:rsid w:val="00A615AA"/>
    <w:rsid w:val="00A62A98"/>
    <w:rsid w:val="00A62C83"/>
    <w:rsid w:val="00A63B72"/>
    <w:rsid w:val="00A63EB0"/>
    <w:rsid w:val="00A64B39"/>
    <w:rsid w:val="00A65B2C"/>
    <w:rsid w:val="00A65E5A"/>
    <w:rsid w:val="00A66886"/>
    <w:rsid w:val="00A66FDD"/>
    <w:rsid w:val="00A67620"/>
    <w:rsid w:val="00A70FBB"/>
    <w:rsid w:val="00A71544"/>
    <w:rsid w:val="00A72403"/>
    <w:rsid w:val="00A725DA"/>
    <w:rsid w:val="00A72DCD"/>
    <w:rsid w:val="00A73434"/>
    <w:rsid w:val="00A73A0C"/>
    <w:rsid w:val="00A7416D"/>
    <w:rsid w:val="00A7488F"/>
    <w:rsid w:val="00A74F85"/>
    <w:rsid w:val="00A751B0"/>
    <w:rsid w:val="00A767C1"/>
    <w:rsid w:val="00A77507"/>
    <w:rsid w:val="00A77B60"/>
    <w:rsid w:val="00A77C10"/>
    <w:rsid w:val="00A806B0"/>
    <w:rsid w:val="00A80F2A"/>
    <w:rsid w:val="00A811F1"/>
    <w:rsid w:val="00A81434"/>
    <w:rsid w:val="00A81D21"/>
    <w:rsid w:val="00A8252D"/>
    <w:rsid w:val="00A82F0D"/>
    <w:rsid w:val="00A832B5"/>
    <w:rsid w:val="00A83C97"/>
    <w:rsid w:val="00A83CD1"/>
    <w:rsid w:val="00A84D51"/>
    <w:rsid w:val="00A84EE1"/>
    <w:rsid w:val="00A851A8"/>
    <w:rsid w:val="00A851F8"/>
    <w:rsid w:val="00A85E20"/>
    <w:rsid w:val="00A864BA"/>
    <w:rsid w:val="00A86E0B"/>
    <w:rsid w:val="00A87BA9"/>
    <w:rsid w:val="00A87CFD"/>
    <w:rsid w:val="00A92E9F"/>
    <w:rsid w:val="00A936C6"/>
    <w:rsid w:val="00A9374F"/>
    <w:rsid w:val="00A93AFC"/>
    <w:rsid w:val="00A94948"/>
    <w:rsid w:val="00A97960"/>
    <w:rsid w:val="00A97D30"/>
    <w:rsid w:val="00A97D87"/>
    <w:rsid w:val="00AA12C5"/>
    <w:rsid w:val="00AA24B6"/>
    <w:rsid w:val="00AA39EA"/>
    <w:rsid w:val="00AA44BB"/>
    <w:rsid w:val="00AA4C40"/>
    <w:rsid w:val="00AA512A"/>
    <w:rsid w:val="00AA566F"/>
    <w:rsid w:val="00AA65A0"/>
    <w:rsid w:val="00AA6701"/>
    <w:rsid w:val="00AA732B"/>
    <w:rsid w:val="00AB0843"/>
    <w:rsid w:val="00AB1F18"/>
    <w:rsid w:val="00AB3302"/>
    <w:rsid w:val="00AB3B20"/>
    <w:rsid w:val="00AB514A"/>
    <w:rsid w:val="00AB5CFD"/>
    <w:rsid w:val="00AB6193"/>
    <w:rsid w:val="00AC01A3"/>
    <w:rsid w:val="00AC01EB"/>
    <w:rsid w:val="00AC1CDA"/>
    <w:rsid w:val="00AC3604"/>
    <w:rsid w:val="00AC3E99"/>
    <w:rsid w:val="00AC4657"/>
    <w:rsid w:val="00AC5A26"/>
    <w:rsid w:val="00AD1864"/>
    <w:rsid w:val="00AD1C73"/>
    <w:rsid w:val="00AD220F"/>
    <w:rsid w:val="00AD3FA3"/>
    <w:rsid w:val="00AD4BC7"/>
    <w:rsid w:val="00AD4C76"/>
    <w:rsid w:val="00AD50BB"/>
    <w:rsid w:val="00AD5375"/>
    <w:rsid w:val="00AD5805"/>
    <w:rsid w:val="00AD618A"/>
    <w:rsid w:val="00AD6A14"/>
    <w:rsid w:val="00AD6B93"/>
    <w:rsid w:val="00AD70DE"/>
    <w:rsid w:val="00AD7A09"/>
    <w:rsid w:val="00AD7A15"/>
    <w:rsid w:val="00AE03B5"/>
    <w:rsid w:val="00AE040D"/>
    <w:rsid w:val="00AE1ED6"/>
    <w:rsid w:val="00AE2D9C"/>
    <w:rsid w:val="00AE2E96"/>
    <w:rsid w:val="00AE3969"/>
    <w:rsid w:val="00AE3A69"/>
    <w:rsid w:val="00AE5A01"/>
    <w:rsid w:val="00AE5CAB"/>
    <w:rsid w:val="00AE735E"/>
    <w:rsid w:val="00AF0880"/>
    <w:rsid w:val="00AF0965"/>
    <w:rsid w:val="00AF13F7"/>
    <w:rsid w:val="00AF249E"/>
    <w:rsid w:val="00AF2BA2"/>
    <w:rsid w:val="00AF3D08"/>
    <w:rsid w:val="00AF4201"/>
    <w:rsid w:val="00AF4FD0"/>
    <w:rsid w:val="00AF582C"/>
    <w:rsid w:val="00AF613F"/>
    <w:rsid w:val="00AF664C"/>
    <w:rsid w:val="00B004AE"/>
    <w:rsid w:val="00B00955"/>
    <w:rsid w:val="00B00A8F"/>
    <w:rsid w:val="00B00C44"/>
    <w:rsid w:val="00B01C21"/>
    <w:rsid w:val="00B01CAE"/>
    <w:rsid w:val="00B02614"/>
    <w:rsid w:val="00B0532A"/>
    <w:rsid w:val="00B05729"/>
    <w:rsid w:val="00B05FA8"/>
    <w:rsid w:val="00B071A7"/>
    <w:rsid w:val="00B075AE"/>
    <w:rsid w:val="00B07AAD"/>
    <w:rsid w:val="00B10E40"/>
    <w:rsid w:val="00B11F99"/>
    <w:rsid w:val="00B125B5"/>
    <w:rsid w:val="00B12AD6"/>
    <w:rsid w:val="00B13D1E"/>
    <w:rsid w:val="00B14BBB"/>
    <w:rsid w:val="00B14F04"/>
    <w:rsid w:val="00B2042C"/>
    <w:rsid w:val="00B219B0"/>
    <w:rsid w:val="00B21C0E"/>
    <w:rsid w:val="00B21D0F"/>
    <w:rsid w:val="00B22C57"/>
    <w:rsid w:val="00B2302B"/>
    <w:rsid w:val="00B23D59"/>
    <w:rsid w:val="00B25DA4"/>
    <w:rsid w:val="00B2701C"/>
    <w:rsid w:val="00B275E0"/>
    <w:rsid w:val="00B2782B"/>
    <w:rsid w:val="00B27B25"/>
    <w:rsid w:val="00B27E3F"/>
    <w:rsid w:val="00B32480"/>
    <w:rsid w:val="00B32D3A"/>
    <w:rsid w:val="00B334BE"/>
    <w:rsid w:val="00B34439"/>
    <w:rsid w:val="00B34AF9"/>
    <w:rsid w:val="00B3702A"/>
    <w:rsid w:val="00B37123"/>
    <w:rsid w:val="00B3764C"/>
    <w:rsid w:val="00B37751"/>
    <w:rsid w:val="00B37C50"/>
    <w:rsid w:val="00B40051"/>
    <w:rsid w:val="00B40FBE"/>
    <w:rsid w:val="00B41C95"/>
    <w:rsid w:val="00B42783"/>
    <w:rsid w:val="00B44480"/>
    <w:rsid w:val="00B44C46"/>
    <w:rsid w:val="00B4538B"/>
    <w:rsid w:val="00B4719C"/>
    <w:rsid w:val="00B50CD7"/>
    <w:rsid w:val="00B51337"/>
    <w:rsid w:val="00B51F45"/>
    <w:rsid w:val="00B55580"/>
    <w:rsid w:val="00B55607"/>
    <w:rsid w:val="00B55AD6"/>
    <w:rsid w:val="00B57716"/>
    <w:rsid w:val="00B577A0"/>
    <w:rsid w:val="00B60132"/>
    <w:rsid w:val="00B61A15"/>
    <w:rsid w:val="00B63CDC"/>
    <w:rsid w:val="00B63DBE"/>
    <w:rsid w:val="00B64CC2"/>
    <w:rsid w:val="00B660F6"/>
    <w:rsid w:val="00B66C61"/>
    <w:rsid w:val="00B66CB4"/>
    <w:rsid w:val="00B67ED3"/>
    <w:rsid w:val="00B70AA4"/>
    <w:rsid w:val="00B73027"/>
    <w:rsid w:val="00B75124"/>
    <w:rsid w:val="00B76BF0"/>
    <w:rsid w:val="00B77C1F"/>
    <w:rsid w:val="00B802AA"/>
    <w:rsid w:val="00B82B43"/>
    <w:rsid w:val="00B84259"/>
    <w:rsid w:val="00B842D6"/>
    <w:rsid w:val="00B848B3"/>
    <w:rsid w:val="00B8494B"/>
    <w:rsid w:val="00B85A07"/>
    <w:rsid w:val="00B85DBC"/>
    <w:rsid w:val="00B873D2"/>
    <w:rsid w:val="00B87DDC"/>
    <w:rsid w:val="00B91061"/>
    <w:rsid w:val="00B91070"/>
    <w:rsid w:val="00B921B2"/>
    <w:rsid w:val="00B9234F"/>
    <w:rsid w:val="00B927EF"/>
    <w:rsid w:val="00B92DF0"/>
    <w:rsid w:val="00B93987"/>
    <w:rsid w:val="00B942C5"/>
    <w:rsid w:val="00B949EF"/>
    <w:rsid w:val="00B94AE7"/>
    <w:rsid w:val="00B95D01"/>
    <w:rsid w:val="00B95F46"/>
    <w:rsid w:val="00B96760"/>
    <w:rsid w:val="00BA139D"/>
    <w:rsid w:val="00BA6591"/>
    <w:rsid w:val="00BA7266"/>
    <w:rsid w:val="00BB00E3"/>
    <w:rsid w:val="00BB01F7"/>
    <w:rsid w:val="00BB0472"/>
    <w:rsid w:val="00BB0927"/>
    <w:rsid w:val="00BB10BC"/>
    <w:rsid w:val="00BB1BE4"/>
    <w:rsid w:val="00BB2241"/>
    <w:rsid w:val="00BB3AF7"/>
    <w:rsid w:val="00BB469D"/>
    <w:rsid w:val="00BB5362"/>
    <w:rsid w:val="00BB5E3F"/>
    <w:rsid w:val="00BB5F47"/>
    <w:rsid w:val="00BB667B"/>
    <w:rsid w:val="00BB67DB"/>
    <w:rsid w:val="00BB71C5"/>
    <w:rsid w:val="00BB7C16"/>
    <w:rsid w:val="00BB7DD9"/>
    <w:rsid w:val="00BB7F7A"/>
    <w:rsid w:val="00BC14FE"/>
    <w:rsid w:val="00BC2C85"/>
    <w:rsid w:val="00BC42FF"/>
    <w:rsid w:val="00BC4312"/>
    <w:rsid w:val="00BC48D1"/>
    <w:rsid w:val="00BC4AAA"/>
    <w:rsid w:val="00BC4B91"/>
    <w:rsid w:val="00BC5D73"/>
    <w:rsid w:val="00BC6CA9"/>
    <w:rsid w:val="00BD1A21"/>
    <w:rsid w:val="00BD1C53"/>
    <w:rsid w:val="00BD239D"/>
    <w:rsid w:val="00BD2B57"/>
    <w:rsid w:val="00BD2C39"/>
    <w:rsid w:val="00BD30F9"/>
    <w:rsid w:val="00BD3A23"/>
    <w:rsid w:val="00BD4D51"/>
    <w:rsid w:val="00BD4E20"/>
    <w:rsid w:val="00BD5597"/>
    <w:rsid w:val="00BD5BF9"/>
    <w:rsid w:val="00BD64F8"/>
    <w:rsid w:val="00BD696F"/>
    <w:rsid w:val="00BD7784"/>
    <w:rsid w:val="00BD79D8"/>
    <w:rsid w:val="00BE0B56"/>
    <w:rsid w:val="00BE0C5B"/>
    <w:rsid w:val="00BE18DC"/>
    <w:rsid w:val="00BE6049"/>
    <w:rsid w:val="00BE6508"/>
    <w:rsid w:val="00BE6564"/>
    <w:rsid w:val="00BE6AF0"/>
    <w:rsid w:val="00BF0274"/>
    <w:rsid w:val="00BF17C2"/>
    <w:rsid w:val="00BF57D7"/>
    <w:rsid w:val="00BF6C34"/>
    <w:rsid w:val="00BF6E31"/>
    <w:rsid w:val="00BF772C"/>
    <w:rsid w:val="00BF77E8"/>
    <w:rsid w:val="00C004C6"/>
    <w:rsid w:val="00C02F11"/>
    <w:rsid w:val="00C03068"/>
    <w:rsid w:val="00C0423F"/>
    <w:rsid w:val="00C04517"/>
    <w:rsid w:val="00C04EE5"/>
    <w:rsid w:val="00C0512E"/>
    <w:rsid w:val="00C05E7B"/>
    <w:rsid w:val="00C05F63"/>
    <w:rsid w:val="00C0609D"/>
    <w:rsid w:val="00C06F26"/>
    <w:rsid w:val="00C07320"/>
    <w:rsid w:val="00C07B07"/>
    <w:rsid w:val="00C12AF9"/>
    <w:rsid w:val="00C12E83"/>
    <w:rsid w:val="00C13CBC"/>
    <w:rsid w:val="00C148EA"/>
    <w:rsid w:val="00C14AED"/>
    <w:rsid w:val="00C14B68"/>
    <w:rsid w:val="00C151AC"/>
    <w:rsid w:val="00C16392"/>
    <w:rsid w:val="00C175D3"/>
    <w:rsid w:val="00C213BF"/>
    <w:rsid w:val="00C21C98"/>
    <w:rsid w:val="00C21D58"/>
    <w:rsid w:val="00C21DC6"/>
    <w:rsid w:val="00C22F3D"/>
    <w:rsid w:val="00C23CA0"/>
    <w:rsid w:val="00C23FB6"/>
    <w:rsid w:val="00C240B8"/>
    <w:rsid w:val="00C25375"/>
    <w:rsid w:val="00C25A17"/>
    <w:rsid w:val="00C25D93"/>
    <w:rsid w:val="00C264DC"/>
    <w:rsid w:val="00C268F3"/>
    <w:rsid w:val="00C271DF"/>
    <w:rsid w:val="00C272AD"/>
    <w:rsid w:val="00C27F53"/>
    <w:rsid w:val="00C30A15"/>
    <w:rsid w:val="00C3167E"/>
    <w:rsid w:val="00C318E7"/>
    <w:rsid w:val="00C32520"/>
    <w:rsid w:val="00C332A1"/>
    <w:rsid w:val="00C33526"/>
    <w:rsid w:val="00C335A8"/>
    <w:rsid w:val="00C33E1E"/>
    <w:rsid w:val="00C34670"/>
    <w:rsid w:val="00C34DE3"/>
    <w:rsid w:val="00C34DFD"/>
    <w:rsid w:val="00C35332"/>
    <w:rsid w:val="00C358F7"/>
    <w:rsid w:val="00C36431"/>
    <w:rsid w:val="00C3685C"/>
    <w:rsid w:val="00C369E8"/>
    <w:rsid w:val="00C36D81"/>
    <w:rsid w:val="00C37A9B"/>
    <w:rsid w:val="00C40764"/>
    <w:rsid w:val="00C40BFA"/>
    <w:rsid w:val="00C41F4C"/>
    <w:rsid w:val="00C421AB"/>
    <w:rsid w:val="00C42C2B"/>
    <w:rsid w:val="00C432A3"/>
    <w:rsid w:val="00C449F0"/>
    <w:rsid w:val="00C44C7F"/>
    <w:rsid w:val="00C4671C"/>
    <w:rsid w:val="00C47379"/>
    <w:rsid w:val="00C50052"/>
    <w:rsid w:val="00C517E0"/>
    <w:rsid w:val="00C52FA4"/>
    <w:rsid w:val="00C53855"/>
    <w:rsid w:val="00C538B9"/>
    <w:rsid w:val="00C53DCF"/>
    <w:rsid w:val="00C54586"/>
    <w:rsid w:val="00C557DE"/>
    <w:rsid w:val="00C558CE"/>
    <w:rsid w:val="00C55902"/>
    <w:rsid w:val="00C6034E"/>
    <w:rsid w:val="00C6042D"/>
    <w:rsid w:val="00C61338"/>
    <w:rsid w:val="00C616DE"/>
    <w:rsid w:val="00C6174A"/>
    <w:rsid w:val="00C61E98"/>
    <w:rsid w:val="00C63409"/>
    <w:rsid w:val="00C6699B"/>
    <w:rsid w:val="00C67615"/>
    <w:rsid w:val="00C67A19"/>
    <w:rsid w:val="00C702E7"/>
    <w:rsid w:val="00C70C61"/>
    <w:rsid w:val="00C70F1D"/>
    <w:rsid w:val="00C71AA6"/>
    <w:rsid w:val="00C71CEF"/>
    <w:rsid w:val="00C7214C"/>
    <w:rsid w:val="00C72288"/>
    <w:rsid w:val="00C741BB"/>
    <w:rsid w:val="00C74C63"/>
    <w:rsid w:val="00C7630A"/>
    <w:rsid w:val="00C765D8"/>
    <w:rsid w:val="00C76BF9"/>
    <w:rsid w:val="00C80120"/>
    <w:rsid w:val="00C81590"/>
    <w:rsid w:val="00C82874"/>
    <w:rsid w:val="00C8292C"/>
    <w:rsid w:val="00C841C8"/>
    <w:rsid w:val="00C84543"/>
    <w:rsid w:val="00C8502B"/>
    <w:rsid w:val="00C858AB"/>
    <w:rsid w:val="00C85B85"/>
    <w:rsid w:val="00C85FCC"/>
    <w:rsid w:val="00C8636A"/>
    <w:rsid w:val="00C86F91"/>
    <w:rsid w:val="00C876E8"/>
    <w:rsid w:val="00C8771E"/>
    <w:rsid w:val="00C900CB"/>
    <w:rsid w:val="00C92628"/>
    <w:rsid w:val="00C92A75"/>
    <w:rsid w:val="00C9323E"/>
    <w:rsid w:val="00C93545"/>
    <w:rsid w:val="00C9366B"/>
    <w:rsid w:val="00C93BBF"/>
    <w:rsid w:val="00C94B0C"/>
    <w:rsid w:val="00C95225"/>
    <w:rsid w:val="00C95363"/>
    <w:rsid w:val="00C95838"/>
    <w:rsid w:val="00C95922"/>
    <w:rsid w:val="00C96BD2"/>
    <w:rsid w:val="00C974B0"/>
    <w:rsid w:val="00C978B9"/>
    <w:rsid w:val="00CA0F4E"/>
    <w:rsid w:val="00CA1F13"/>
    <w:rsid w:val="00CA4D82"/>
    <w:rsid w:val="00CA4EE4"/>
    <w:rsid w:val="00CA5208"/>
    <w:rsid w:val="00CA5E9F"/>
    <w:rsid w:val="00CA6193"/>
    <w:rsid w:val="00CA63CE"/>
    <w:rsid w:val="00CA73FF"/>
    <w:rsid w:val="00CA74E3"/>
    <w:rsid w:val="00CB0641"/>
    <w:rsid w:val="00CB0E5A"/>
    <w:rsid w:val="00CB33F3"/>
    <w:rsid w:val="00CB347C"/>
    <w:rsid w:val="00CB436C"/>
    <w:rsid w:val="00CB4513"/>
    <w:rsid w:val="00CB5051"/>
    <w:rsid w:val="00CB6235"/>
    <w:rsid w:val="00CB6A20"/>
    <w:rsid w:val="00CB7111"/>
    <w:rsid w:val="00CB7353"/>
    <w:rsid w:val="00CB7769"/>
    <w:rsid w:val="00CC03D5"/>
    <w:rsid w:val="00CC0994"/>
    <w:rsid w:val="00CC0A85"/>
    <w:rsid w:val="00CC112D"/>
    <w:rsid w:val="00CC12D7"/>
    <w:rsid w:val="00CC2DBE"/>
    <w:rsid w:val="00CC33D0"/>
    <w:rsid w:val="00CC3925"/>
    <w:rsid w:val="00CC3A93"/>
    <w:rsid w:val="00CC3B48"/>
    <w:rsid w:val="00CC3F0C"/>
    <w:rsid w:val="00CC476F"/>
    <w:rsid w:val="00CC5736"/>
    <w:rsid w:val="00CC6361"/>
    <w:rsid w:val="00CC67B1"/>
    <w:rsid w:val="00CC7404"/>
    <w:rsid w:val="00CC762E"/>
    <w:rsid w:val="00CD05EB"/>
    <w:rsid w:val="00CD0629"/>
    <w:rsid w:val="00CD0BD2"/>
    <w:rsid w:val="00CD0DE7"/>
    <w:rsid w:val="00CD11C6"/>
    <w:rsid w:val="00CD162B"/>
    <w:rsid w:val="00CD17BE"/>
    <w:rsid w:val="00CD2FB4"/>
    <w:rsid w:val="00CD317D"/>
    <w:rsid w:val="00CD3564"/>
    <w:rsid w:val="00CD3686"/>
    <w:rsid w:val="00CD3DEC"/>
    <w:rsid w:val="00CD4D03"/>
    <w:rsid w:val="00CD4EAA"/>
    <w:rsid w:val="00CD504C"/>
    <w:rsid w:val="00CD5265"/>
    <w:rsid w:val="00CD62E1"/>
    <w:rsid w:val="00CD6783"/>
    <w:rsid w:val="00CD6975"/>
    <w:rsid w:val="00CD761C"/>
    <w:rsid w:val="00CE054C"/>
    <w:rsid w:val="00CE0A49"/>
    <w:rsid w:val="00CE0CAB"/>
    <w:rsid w:val="00CE1294"/>
    <w:rsid w:val="00CE234B"/>
    <w:rsid w:val="00CE25D1"/>
    <w:rsid w:val="00CE28E8"/>
    <w:rsid w:val="00CE2C95"/>
    <w:rsid w:val="00CE3361"/>
    <w:rsid w:val="00CE3C14"/>
    <w:rsid w:val="00CE3EE2"/>
    <w:rsid w:val="00CE452F"/>
    <w:rsid w:val="00CE5647"/>
    <w:rsid w:val="00CE634D"/>
    <w:rsid w:val="00CE6430"/>
    <w:rsid w:val="00CE660B"/>
    <w:rsid w:val="00CE6D45"/>
    <w:rsid w:val="00CE6FEB"/>
    <w:rsid w:val="00CE7043"/>
    <w:rsid w:val="00CE7E79"/>
    <w:rsid w:val="00CF0E2E"/>
    <w:rsid w:val="00CF0F83"/>
    <w:rsid w:val="00CF254C"/>
    <w:rsid w:val="00CF2729"/>
    <w:rsid w:val="00CF2AB7"/>
    <w:rsid w:val="00CF4E1D"/>
    <w:rsid w:val="00CF4EC9"/>
    <w:rsid w:val="00CF579D"/>
    <w:rsid w:val="00CF6D96"/>
    <w:rsid w:val="00CF7927"/>
    <w:rsid w:val="00D03B3C"/>
    <w:rsid w:val="00D0509F"/>
    <w:rsid w:val="00D05649"/>
    <w:rsid w:val="00D05FE3"/>
    <w:rsid w:val="00D07409"/>
    <w:rsid w:val="00D1025B"/>
    <w:rsid w:val="00D10DAE"/>
    <w:rsid w:val="00D1114D"/>
    <w:rsid w:val="00D116ED"/>
    <w:rsid w:val="00D12267"/>
    <w:rsid w:val="00D152EA"/>
    <w:rsid w:val="00D1681D"/>
    <w:rsid w:val="00D16866"/>
    <w:rsid w:val="00D17B1B"/>
    <w:rsid w:val="00D17F1B"/>
    <w:rsid w:val="00D200BE"/>
    <w:rsid w:val="00D20722"/>
    <w:rsid w:val="00D20996"/>
    <w:rsid w:val="00D21112"/>
    <w:rsid w:val="00D23331"/>
    <w:rsid w:val="00D23470"/>
    <w:rsid w:val="00D23CD5"/>
    <w:rsid w:val="00D24980"/>
    <w:rsid w:val="00D24B03"/>
    <w:rsid w:val="00D26250"/>
    <w:rsid w:val="00D276C3"/>
    <w:rsid w:val="00D3031A"/>
    <w:rsid w:val="00D30FA3"/>
    <w:rsid w:val="00D324B5"/>
    <w:rsid w:val="00D36DB6"/>
    <w:rsid w:val="00D40200"/>
    <w:rsid w:val="00D402CA"/>
    <w:rsid w:val="00D4068F"/>
    <w:rsid w:val="00D40D4D"/>
    <w:rsid w:val="00D41233"/>
    <w:rsid w:val="00D4124A"/>
    <w:rsid w:val="00D41E07"/>
    <w:rsid w:val="00D42D65"/>
    <w:rsid w:val="00D42FA7"/>
    <w:rsid w:val="00D4382E"/>
    <w:rsid w:val="00D454E7"/>
    <w:rsid w:val="00D45B69"/>
    <w:rsid w:val="00D45BFF"/>
    <w:rsid w:val="00D45D72"/>
    <w:rsid w:val="00D46BE4"/>
    <w:rsid w:val="00D47748"/>
    <w:rsid w:val="00D47C33"/>
    <w:rsid w:val="00D47DA0"/>
    <w:rsid w:val="00D50D1F"/>
    <w:rsid w:val="00D50E27"/>
    <w:rsid w:val="00D50EF3"/>
    <w:rsid w:val="00D53BE6"/>
    <w:rsid w:val="00D542E4"/>
    <w:rsid w:val="00D54DED"/>
    <w:rsid w:val="00D56088"/>
    <w:rsid w:val="00D562CD"/>
    <w:rsid w:val="00D5646B"/>
    <w:rsid w:val="00D57EAC"/>
    <w:rsid w:val="00D57EE2"/>
    <w:rsid w:val="00D60944"/>
    <w:rsid w:val="00D60C28"/>
    <w:rsid w:val="00D61AA0"/>
    <w:rsid w:val="00D625F6"/>
    <w:rsid w:val="00D62B60"/>
    <w:rsid w:val="00D63BBD"/>
    <w:rsid w:val="00D6491B"/>
    <w:rsid w:val="00D6503B"/>
    <w:rsid w:val="00D655CA"/>
    <w:rsid w:val="00D65CFD"/>
    <w:rsid w:val="00D66164"/>
    <w:rsid w:val="00D7002A"/>
    <w:rsid w:val="00D710D2"/>
    <w:rsid w:val="00D71BC6"/>
    <w:rsid w:val="00D71E8D"/>
    <w:rsid w:val="00D7293C"/>
    <w:rsid w:val="00D736F9"/>
    <w:rsid w:val="00D73811"/>
    <w:rsid w:val="00D74A59"/>
    <w:rsid w:val="00D7584C"/>
    <w:rsid w:val="00D7633C"/>
    <w:rsid w:val="00D76FCE"/>
    <w:rsid w:val="00D80D2F"/>
    <w:rsid w:val="00D820DF"/>
    <w:rsid w:val="00D82CF2"/>
    <w:rsid w:val="00D83153"/>
    <w:rsid w:val="00D83A60"/>
    <w:rsid w:val="00D83FAA"/>
    <w:rsid w:val="00D847AB"/>
    <w:rsid w:val="00D85302"/>
    <w:rsid w:val="00D86B99"/>
    <w:rsid w:val="00D877CC"/>
    <w:rsid w:val="00D900A8"/>
    <w:rsid w:val="00D911D6"/>
    <w:rsid w:val="00D920AB"/>
    <w:rsid w:val="00D930AB"/>
    <w:rsid w:val="00D93215"/>
    <w:rsid w:val="00D93ED8"/>
    <w:rsid w:val="00D94D87"/>
    <w:rsid w:val="00D96424"/>
    <w:rsid w:val="00D97E9D"/>
    <w:rsid w:val="00DA02E4"/>
    <w:rsid w:val="00DA0F44"/>
    <w:rsid w:val="00DA201A"/>
    <w:rsid w:val="00DA2846"/>
    <w:rsid w:val="00DA39D9"/>
    <w:rsid w:val="00DA52D8"/>
    <w:rsid w:val="00DA6011"/>
    <w:rsid w:val="00DA7281"/>
    <w:rsid w:val="00DB127C"/>
    <w:rsid w:val="00DB12C7"/>
    <w:rsid w:val="00DB220D"/>
    <w:rsid w:val="00DB2D3C"/>
    <w:rsid w:val="00DB3D7E"/>
    <w:rsid w:val="00DB4323"/>
    <w:rsid w:val="00DB4EFE"/>
    <w:rsid w:val="00DB5148"/>
    <w:rsid w:val="00DB574F"/>
    <w:rsid w:val="00DB583F"/>
    <w:rsid w:val="00DB7332"/>
    <w:rsid w:val="00DC0819"/>
    <w:rsid w:val="00DC08FB"/>
    <w:rsid w:val="00DC0BC4"/>
    <w:rsid w:val="00DC2413"/>
    <w:rsid w:val="00DC2755"/>
    <w:rsid w:val="00DC32DC"/>
    <w:rsid w:val="00DC44F3"/>
    <w:rsid w:val="00DC45D5"/>
    <w:rsid w:val="00DC5362"/>
    <w:rsid w:val="00DC55B5"/>
    <w:rsid w:val="00DC6006"/>
    <w:rsid w:val="00DC6BB4"/>
    <w:rsid w:val="00DC7196"/>
    <w:rsid w:val="00DC7562"/>
    <w:rsid w:val="00DD1196"/>
    <w:rsid w:val="00DD16E7"/>
    <w:rsid w:val="00DD265A"/>
    <w:rsid w:val="00DD2740"/>
    <w:rsid w:val="00DD3CB7"/>
    <w:rsid w:val="00DD3D56"/>
    <w:rsid w:val="00DD4BFE"/>
    <w:rsid w:val="00DD4D83"/>
    <w:rsid w:val="00DD51CA"/>
    <w:rsid w:val="00DD7704"/>
    <w:rsid w:val="00DD7DDC"/>
    <w:rsid w:val="00DE189E"/>
    <w:rsid w:val="00DE202F"/>
    <w:rsid w:val="00DE2B28"/>
    <w:rsid w:val="00DE2B44"/>
    <w:rsid w:val="00DE3750"/>
    <w:rsid w:val="00DE3ECC"/>
    <w:rsid w:val="00DE481F"/>
    <w:rsid w:val="00DE6021"/>
    <w:rsid w:val="00DE6325"/>
    <w:rsid w:val="00DE68B5"/>
    <w:rsid w:val="00DE76C6"/>
    <w:rsid w:val="00DE7ACD"/>
    <w:rsid w:val="00DF12F1"/>
    <w:rsid w:val="00DF20AE"/>
    <w:rsid w:val="00DF294D"/>
    <w:rsid w:val="00DF31B7"/>
    <w:rsid w:val="00DF38EB"/>
    <w:rsid w:val="00DF3FD0"/>
    <w:rsid w:val="00DF44EF"/>
    <w:rsid w:val="00DF4CA0"/>
    <w:rsid w:val="00DF51A2"/>
    <w:rsid w:val="00DF5B98"/>
    <w:rsid w:val="00DF5C2E"/>
    <w:rsid w:val="00DF788A"/>
    <w:rsid w:val="00DF7BEE"/>
    <w:rsid w:val="00E00707"/>
    <w:rsid w:val="00E00DDF"/>
    <w:rsid w:val="00E012E7"/>
    <w:rsid w:val="00E0138A"/>
    <w:rsid w:val="00E01A76"/>
    <w:rsid w:val="00E0295C"/>
    <w:rsid w:val="00E03513"/>
    <w:rsid w:val="00E03EE8"/>
    <w:rsid w:val="00E0499D"/>
    <w:rsid w:val="00E05BC6"/>
    <w:rsid w:val="00E06E45"/>
    <w:rsid w:val="00E07CE7"/>
    <w:rsid w:val="00E1146D"/>
    <w:rsid w:val="00E116DA"/>
    <w:rsid w:val="00E12B40"/>
    <w:rsid w:val="00E14337"/>
    <w:rsid w:val="00E14398"/>
    <w:rsid w:val="00E14F57"/>
    <w:rsid w:val="00E15287"/>
    <w:rsid w:val="00E15E52"/>
    <w:rsid w:val="00E16439"/>
    <w:rsid w:val="00E1690E"/>
    <w:rsid w:val="00E173F6"/>
    <w:rsid w:val="00E203EA"/>
    <w:rsid w:val="00E22F1D"/>
    <w:rsid w:val="00E237E3"/>
    <w:rsid w:val="00E23AF9"/>
    <w:rsid w:val="00E2451C"/>
    <w:rsid w:val="00E2458B"/>
    <w:rsid w:val="00E2493B"/>
    <w:rsid w:val="00E26A83"/>
    <w:rsid w:val="00E2703E"/>
    <w:rsid w:val="00E27730"/>
    <w:rsid w:val="00E3024B"/>
    <w:rsid w:val="00E3071E"/>
    <w:rsid w:val="00E3073C"/>
    <w:rsid w:val="00E30D8D"/>
    <w:rsid w:val="00E316AB"/>
    <w:rsid w:val="00E31E55"/>
    <w:rsid w:val="00E32019"/>
    <w:rsid w:val="00E320A9"/>
    <w:rsid w:val="00E32FE2"/>
    <w:rsid w:val="00E33AA2"/>
    <w:rsid w:val="00E342D5"/>
    <w:rsid w:val="00E3439E"/>
    <w:rsid w:val="00E3554D"/>
    <w:rsid w:val="00E35DF7"/>
    <w:rsid w:val="00E367FD"/>
    <w:rsid w:val="00E40041"/>
    <w:rsid w:val="00E40331"/>
    <w:rsid w:val="00E40DFE"/>
    <w:rsid w:val="00E411E2"/>
    <w:rsid w:val="00E4120C"/>
    <w:rsid w:val="00E41B02"/>
    <w:rsid w:val="00E43D1D"/>
    <w:rsid w:val="00E45A07"/>
    <w:rsid w:val="00E45D50"/>
    <w:rsid w:val="00E46608"/>
    <w:rsid w:val="00E4753F"/>
    <w:rsid w:val="00E47D08"/>
    <w:rsid w:val="00E47FAE"/>
    <w:rsid w:val="00E5085E"/>
    <w:rsid w:val="00E50872"/>
    <w:rsid w:val="00E510EE"/>
    <w:rsid w:val="00E51C50"/>
    <w:rsid w:val="00E51DBB"/>
    <w:rsid w:val="00E52596"/>
    <w:rsid w:val="00E534AF"/>
    <w:rsid w:val="00E534E1"/>
    <w:rsid w:val="00E54973"/>
    <w:rsid w:val="00E552EB"/>
    <w:rsid w:val="00E55672"/>
    <w:rsid w:val="00E56C1F"/>
    <w:rsid w:val="00E60BAF"/>
    <w:rsid w:val="00E61846"/>
    <w:rsid w:val="00E6235B"/>
    <w:rsid w:val="00E62D33"/>
    <w:rsid w:val="00E6369D"/>
    <w:rsid w:val="00E6482F"/>
    <w:rsid w:val="00E64C7E"/>
    <w:rsid w:val="00E67381"/>
    <w:rsid w:val="00E71734"/>
    <w:rsid w:val="00E7239D"/>
    <w:rsid w:val="00E72B51"/>
    <w:rsid w:val="00E735A0"/>
    <w:rsid w:val="00E739B0"/>
    <w:rsid w:val="00E743FB"/>
    <w:rsid w:val="00E74CBB"/>
    <w:rsid w:val="00E761CB"/>
    <w:rsid w:val="00E77D2D"/>
    <w:rsid w:val="00E801FF"/>
    <w:rsid w:val="00E812F4"/>
    <w:rsid w:val="00E82028"/>
    <w:rsid w:val="00E822FA"/>
    <w:rsid w:val="00E825AE"/>
    <w:rsid w:val="00E829B5"/>
    <w:rsid w:val="00E83778"/>
    <w:rsid w:val="00E85CBF"/>
    <w:rsid w:val="00E87729"/>
    <w:rsid w:val="00E87794"/>
    <w:rsid w:val="00E87FF7"/>
    <w:rsid w:val="00E9114E"/>
    <w:rsid w:val="00E91EC1"/>
    <w:rsid w:val="00E9238C"/>
    <w:rsid w:val="00E923E6"/>
    <w:rsid w:val="00E932A9"/>
    <w:rsid w:val="00E937D4"/>
    <w:rsid w:val="00EA0128"/>
    <w:rsid w:val="00EA09FD"/>
    <w:rsid w:val="00EA1449"/>
    <w:rsid w:val="00EA24EA"/>
    <w:rsid w:val="00EA258E"/>
    <w:rsid w:val="00EA27AC"/>
    <w:rsid w:val="00EA3CD0"/>
    <w:rsid w:val="00EA6433"/>
    <w:rsid w:val="00EB1631"/>
    <w:rsid w:val="00EB2BBD"/>
    <w:rsid w:val="00EB4CDB"/>
    <w:rsid w:val="00EB4E04"/>
    <w:rsid w:val="00EB5A48"/>
    <w:rsid w:val="00EB66FB"/>
    <w:rsid w:val="00EB71BF"/>
    <w:rsid w:val="00EC0988"/>
    <w:rsid w:val="00EC1163"/>
    <w:rsid w:val="00EC25E2"/>
    <w:rsid w:val="00EC372D"/>
    <w:rsid w:val="00EC38DC"/>
    <w:rsid w:val="00EC4C0F"/>
    <w:rsid w:val="00EC5394"/>
    <w:rsid w:val="00EC72B3"/>
    <w:rsid w:val="00ED058A"/>
    <w:rsid w:val="00ED08AE"/>
    <w:rsid w:val="00ED101F"/>
    <w:rsid w:val="00ED285E"/>
    <w:rsid w:val="00ED320B"/>
    <w:rsid w:val="00ED37F2"/>
    <w:rsid w:val="00ED37FE"/>
    <w:rsid w:val="00ED386A"/>
    <w:rsid w:val="00ED4BAA"/>
    <w:rsid w:val="00ED4F1A"/>
    <w:rsid w:val="00ED52BC"/>
    <w:rsid w:val="00ED5551"/>
    <w:rsid w:val="00ED5A69"/>
    <w:rsid w:val="00ED6B58"/>
    <w:rsid w:val="00EE0206"/>
    <w:rsid w:val="00EE249C"/>
    <w:rsid w:val="00EE2987"/>
    <w:rsid w:val="00EE3485"/>
    <w:rsid w:val="00EE3D5E"/>
    <w:rsid w:val="00EE4382"/>
    <w:rsid w:val="00EE60D0"/>
    <w:rsid w:val="00EE6C58"/>
    <w:rsid w:val="00EF031F"/>
    <w:rsid w:val="00EF0FDD"/>
    <w:rsid w:val="00EF102F"/>
    <w:rsid w:val="00EF2043"/>
    <w:rsid w:val="00EF28D7"/>
    <w:rsid w:val="00EF290C"/>
    <w:rsid w:val="00EF40D7"/>
    <w:rsid w:val="00EF4EE8"/>
    <w:rsid w:val="00EF4F8F"/>
    <w:rsid w:val="00EF67BD"/>
    <w:rsid w:val="00EF75D9"/>
    <w:rsid w:val="00F01E29"/>
    <w:rsid w:val="00F02582"/>
    <w:rsid w:val="00F033AF"/>
    <w:rsid w:val="00F04D58"/>
    <w:rsid w:val="00F054FE"/>
    <w:rsid w:val="00F057AF"/>
    <w:rsid w:val="00F0605B"/>
    <w:rsid w:val="00F06AE0"/>
    <w:rsid w:val="00F06C69"/>
    <w:rsid w:val="00F100BE"/>
    <w:rsid w:val="00F106B0"/>
    <w:rsid w:val="00F10B89"/>
    <w:rsid w:val="00F1113A"/>
    <w:rsid w:val="00F1114A"/>
    <w:rsid w:val="00F131DC"/>
    <w:rsid w:val="00F141AC"/>
    <w:rsid w:val="00F14CDE"/>
    <w:rsid w:val="00F16411"/>
    <w:rsid w:val="00F167BB"/>
    <w:rsid w:val="00F21B6D"/>
    <w:rsid w:val="00F21C4E"/>
    <w:rsid w:val="00F2417F"/>
    <w:rsid w:val="00F26B8C"/>
    <w:rsid w:val="00F270E3"/>
    <w:rsid w:val="00F27985"/>
    <w:rsid w:val="00F27AE4"/>
    <w:rsid w:val="00F30A59"/>
    <w:rsid w:val="00F317B1"/>
    <w:rsid w:val="00F31DA9"/>
    <w:rsid w:val="00F322A8"/>
    <w:rsid w:val="00F325C7"/>
    <w:rsid w:val="00F33DDB"/>
    <w:rsid w:val="00F3410D"/>
    <w:rsid w:val="00F34B6F"/>
    <w:rsid w:val="00F35734"/>
    <w:rsid w:val="00F36B94"/>
    <w:rsid w:val="00F37077"/>
    <w:rsid w:val="00F37F1E"/>
    <w:rsid w:val="00F40730"/>
    <w:rsid w:val="00F40EF6"/>
    <w:rsid w:val="00F419DF"/>
    <w:rsid w:val="00F41EAC"/>
    <w:rsid w:val="00F42653"/>
    <w:rsid w:val="00F42C2A"/>
    <w:rsid w:val="00F46678"/>
    <w:rsid w:val="00F47197"/>
    <w:rsid w:val="00F50F27"/>
    <w:rsid w:val="00F51195"/>
    <w:rsid w:val="00F51BCB"/>
    <w:rsid w:val="00F5300F"/>
    <w:rsid w:val="00F53A5B"/>
    <w:rsid w:val="00F53D4F"/>
    <w:rsid w:val="00F5458C"/>
    <w:rsid w:val="00F55D92"/>
    <w:rsid w:val="00F561D4"/>
    <w:rsid w:val="00F56687"/>
    <w:rsid w:val="00F56EF1"/>
    <w:rsid w:val="00F60020"/>
    <w:rsid w:val="00F608D3"/>
    <w:rsid w:val="00F60F42"/>
    <w:rsid w:val="00F60F6B"/>
    <w:rsid w:val="00F60F8C"/>
    <w:rsid w:val="00F6106C"/>
    <w:rsid w:val="00F648F2"/>
    <w:rsid w:val="00F64BA6"/>
    <w:rsid w:val="00F650CA"/>
    <w:rsid w:val="00F654F6"/>
    <w:rsid w:val="00F655E6"/>
    <w:rsid w:val="00F66C3E"/>
    <w:rsid w:val="00F736EA"/>
    <w:rsid w:val="00F737C1"/>
    <w:rsid w:val="00F7526C"/>
    <w:rsid w:val="00F75621"/>
    <w:rsid w:val="00F76414"/>
    <w:rsid w:val="00F7674E"/>
    <w:rsid w:val="00F768D2"/>
    <w:rsid w:val="00F772FD"/>
    <w:rsid w:val="00F81C99"/>
    <w:rsid w:val="00F82576"/>
    <w:rsid w:val="00F83472"/>
    <w:rsid w:val="00F84B58"/>
    <w:rsid w:val="00F8554C"/>
    <w:rsid w:val="00F86AD1"/>
    <w:rsid w:val="00F91D1A"/>
    <w:rsid w:val="00F92484"/>
    <w:rsid w:val="00F92ACE"/>
    <w:rsid w:val="00F92BFB"/>
    <w:rsid w:val="00F93912"/>
    <w:rsid w:val="00F93C08"/>
    <w:rsid w:val="00F96147"/>
    <w:rsid w:val="00F9646B"/>
    <w:rsid w:val="00F96B81"/>
    <w:rsid w:val="00F97ABD"/>
    <w:rsid w:val="00FA19E0"/>
    <w:rsid w:val="00FA2BB9"/>
    <w:rsid w:val="00FA4635"/>
    <w:rsid w:val="00FA569D"/>
    <w:rsid w:val="00FA5D18"/>
    <w:rsid w:val="00FB00B2"/>
    <w:rsid w:val="00FB0B96"/>
    <w:rsid w:val="00FB0D6F"/>
    <w:rsid w:val="00FB1956"/>
    <w:rsid w:val="00FB3199"/>
    <w:rsid w:val="00FB43F5"/>
    <w:rsid w:val="00FB4885"/>
    <w:rsid w:val="00FB5370"/>
    <w:rsid w:val="00FB66A6"/>
    <w:rsid w:val="00FB6E22"/>
    <w:rsid w:val="00FB7BFC"/>
    <w:rsid w:val="00FC0356"/>
    <w:rsid w:val="00FC0775"/>
    <w:rsid w:val="00FC13E1"/>
    <w:rsid w:val="00FC165B"/>
    <w:rsid w:val="00FC1ECB"/>
    <w:rsid w:val="00FC27F0"/>
    <w:rsid w:val="00FC4112"/>
    <w:rsid w:val="00FC435E"/>
    <w:rsid w:val="00FC49BA"/>
    <w:rsid w:val="00FC558B"/>
    <w:rsid w:val="00FC5B38"/>
    <w:rsid w:val="00FC5F80"/>
    <w:rsid w:val="00FC6435"/>
    <w:rsid w:val="00FD11D3"/>
    <w:rsid w:val="00FD2DAA"/>
    <w:rsid w:val="00FD43A2"/>
    <w:rsid w:val="00FD526F"/>
    <w:rsid w:val="00FD5E70"/>
    <w:rsid w:val="00FD6E0B"/>
    <w:rsid w:val="00FD7055"/>
    <w:rsid w:val="00FD7DB9"/>
    <w:rsid w:val="00FE0072"/>
    <w:rsid w:val="00FE10E0"/>
    <w:rsid w:val="00FE10EE"/>
    <w:rsid w:val="00FE241F"/>
    <w:rsid w:val="00FE25A3"/>
    <w:rsid w:val="00FE3F09"/>
    <w:rsid w:val="00FE53A4"/>
    <w:rsid w:val="00FE53A7"/>
    <w:rsid w:val="00FE543C"/>
    <w:rsid w:val="00FE589A"/>
    <w:rsid w:val="00FE778A"/>
    <w:rsid w:val="00FF0179"/>
    <w:rsid w:val="00FF025D"/>
    <w:rsid w:val="00FF0A71"/>
    <w:rsid w:val="00FF0B7B"/>
    <w:rsid w:val="00FF15C0"/>
    <w:rsid w:val="00FF40AB"/>
    <w:rsid w:val="00FF4858"/>
    <w:rsid w:val="00FF61FE"/>
    <w:rsid w:val="00FF7778"/>
    <w:rsid w:val="00FF7CFB"/>
    <w:rsid w:val="00FF7FC2"/>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72EAB9B"/>
  <w15:docId w15:val="{75315101-E874-4DCF-9F9B-D19741547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133"/>
    <w:pPr>
      <w:widowControl w:val="0"/>
      <w:wordWrap w:val="0"/>
      <w:autoSpaceDE w:val="0"/>
      <w:autoSpaceDN w:val="0"/>
      <w:jc w:val="both"/>
    </w:pPr>
    <w:rPr>
      <w:sz w:val="22"/>
    </w:rPr>
  </w:style>
  <w:style w:type="paragraph" w:styleId="Heading1">
    <w:name w:val="heading 1"/>
    <w:basedOn w:val="Normal"/>
    <w:next w:val="Normal"/>
    <w:link w:val="Heading1Char"/>
    <w:uiPriority w:val="9"/>
    <w:qFormat/>
    <w:rsid w:val="00852EF4"/>
    <w:pPr>
      <w:keepNext/>
      <w:outlineLvl w:val="0"/>
    </w:pPr>
    <w:rPr>
      <w:rFonts w:asciiTheme="majorHAnsi" w:eastAsiaTheme="majorEastAsia" w:hAnsiTheme="majorHAnsi" w:cstheme="majorBidi"/>
      <w:sz w:val="28"/>
      <w:szCs w:val="28"/>
    </w:rPr>
  </w:style>
  <w:style w:type="paragraph" w:styleId="Heading2">
    <w:name w:val="heading 2"/>
    <w:basedOn w:val="Normal"/>
    <w:next w:val="Normal"/>
    <w:link w:val="Heading2Char"/>
    <w:uiPriority w:val="9"/>
    <w:unhideWhenUsed/>
    <w:qFormat/>
    <w:rsid w:val="002444A0"/>
    <w:pPr>
      <w:keepNext/>
      <w:outlineLvl w:val="1"/>
    </w:pPr>
    <w:rPr>
      <w:rFonts w:asciiTheme="majorHAnsi" w:eastAsiaTheme="majorEastAsia" w:hAnsiTheme="majorHAnsi" w:cstheme="majorBidi"/>
    </w:rPr>
  </w:style>
  <w:style w:type="paragraph" w:styleId="Heading3">
    <w:name w:val="heading 3"/>
    <w:basedOn w:val="Normal"/>
    <w:next w:val="Normal"/>
    <w:link w:val="Heading3Char"/>
    <w:uiPriority w:val="9"/>
    <w:unhideWhenUsed/>
    <w:qFormat/>
    <w:rsid w:val="002444A0"/>
    <w:pPr>
      <w:keepNext/>
      <w:ind w:leftChars="300" w:left="300" w:hangingChars="200" w:hanging="2000"/>
      <w:outlineLvl w:val="2"/>
    </w:pPr>
    <w:rPr>
      <w:rFonts w:asciiTheme="majorHAnsi" w:eastAsiaTheme="majorEastAsia" w:hAnsiTheme="majorHAnsi" w:cstheme="majorBidi"/>
    </w:rPr>
  </w:style>
  <w:style w:type="paragraph" w:styleId="Heading4">
    <w:name w:val="heading 4"/>
    <w:basedOn w:val="3dg11"/>
    <w:next w:val="Normal"/>
    <w:link w:val="Heading4Char"/>
    <w:uiPriority w:val="9"/>
    <w:unhideWhenUsed/>
    <w:qFormat/>
    <w:rsid w:val="0020777F"/>
    <w:pPr>
      <w:numPr>
        <w:ilvl w:val="0"/>
        <w:numId w:val="0"/>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32520"/>
    <w:rPr>
      <w:kern w:val="0"/>
      <w:sz w:val="22"/>
    </w:rPr>
  </w:style>
  <w:style w:type="character" w:customStyle="1" w:styleId="NoSpacingChar">
    <w:name w:val="No Spacing Char"/>
    <w:basedOn w:val="DefaultParagraphFont"/>
    <w:link w:val="NoSpacing"/>
    <w:uiPriority w:val="1"/>
    <w:rsid w:val="00C32520"/>
    <w:rPr>
      <w:kern w:val="0"/>
      <w:sz w:val="22"/>
    </w:rPr>
  </w:style>
  <w:style w:type="paragraph" w:styleId="BalloonText">
    <w:name w:val="Balloon Text"/>
    <w:basedOn w:val="Normal"/>
    <w:link w:val="BalloonTextChar"/>
    <w:uiPriority w:val="99"/>
    <w:semiHidden/>
    <w:unhideWhenUsed/>
    <w:rsid w:val="00C32520"/>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C32520"/>
    <w:rPr>
      <w:rFonts w:asciiTheme="majorHAnsi" w:eastAsiaTheme="majorEastAsia" w:hAnsiTheme="majorHAnsi" w:cstheme="majorBidi"/>
      <w:sz w:val="18"/>
      <w:szCs w:val="18"/>
    </w:rPr>
  </w:style>
  <w:style w:type="paragraph" w:customStyle="1" w:styleId="dg">
    <w:name w:val="본문_dg"/>
    <w:basedOn w:val="Normal"/>
    <w:rsid w:val="00CE6D45"/>
    <w:rPr>
      <w:rFonts w:ascii="New Gulim" w:eastAsia="New Gulim" w:hAnsi="New Gulim" w:cs="Times New Roman"/>
    </w:rPr>
  </w:style>
  <w:style w:type="paragraph" w:styleId="ListParagraph">
    <w:name w:val="List Paragraph"/>
    <w:basedOn w:val="Normal"/>
    <w:link w:val="ListParagraphChar"/>
    <w:uiPriority w:val="34"/>
    <w:qFormat/>
    <w:rsid w:val="00CE6D45"/>
    <w:pPr>
      <w:ind w:leftChars="400" w:left="800"/>
    </w:pPr>
  </w:style>
  <w:style w:type="paragraph" w:styleId="Header">
    <w:name w:val="header"/>
    <w:basedOn w:val="Normal"/>
    <w:link w:val="HeaderChar"/>
    <w:unhideWhenUsed/>
    <w:rsid w:val="00CE6D45"/>
    <w:pPr>
      <w:tabs>
        <w:tab w:val="center" w:pos="4513"/>
        <w:tab w:val="right" w:pos="9026"/>
      </w:tabs>
      <w:snapToGrid w:val="0"/>
    </w:pPr>
  </w:style>
  <w:style w:type="character" w:customStyle="1" w:styleId="HeaderChar">
    <w:name w:val="Header Char"/>
    <w:basedOn w:val="DefaultParagraphFont"/>
    <w:link w:val="Header"/>
    <w:uiPriority w:val="99"/>
    <w:semiHidden/>
    <w:rsid w:val="00CE6D45"/>
  </w:style>
  <w:style w:type="paragraph" w:styleId="Footer">
    <w:name w:val="footer"/>
    <w:basedOn w:val="Normal"/>
    <w:link w:val="FooterChar"/>
    <w:uiPriority w:val="99"/>
    <w:unhideWhenUsed/>
    <w:rsid w:val="00CE6D45"/>
    <w:pPr>
      <w:tabs>
        <w:tab w:val="center" w:pos="4513"/>
        <w:tab w:val="right" w:pos="9026"/>
      </w:tabs>
      <w:snapToGrid w:val="0"/>
    </w:pPr>
  </w:style>
  <w:style w:type="character" w:customStyle="1" w:styleId="FooterChar">
    <w:name w:val="Footer Char"/>
    <w:basedOn w:val="DefaultParagraphFont"/>
    <w:link w:val="Footer"/>
    <w:uiPriority w:val="99"/>
    <w:rsid w:val="00CE6D45"/>
  </w:style>
  <w:style w:type="character" w:styleId="Hyperlink">
    <w:name w:val="Hyperlink"/>
    <w:basedOn w:val="DefaultParagraphFont"/>
    <w:uiPriority w:val="99"/>
    <w:rsid w:val="00CE6D45"/>
    <w:rPr>
      <w:color w:val="0000FF"/>
      <w:u w:val="single"/>
    </w:rPr>
  </w:style>
  <w:style w:type="paragraph" w:styleId="Caption">
    <w:name w:val="caption"/>
    <w:basedOn w:val="Normal"/>
    <w:next w:val="Normal"/>
    <w:link w:val="CaptionChar"/>
    <w:qFormat/>
    <w:rsid w:val="00754077"/>
    <w:rPr>
      <w:rFonts w:ascii="Batang" w:eastAsia="Batang" w:hAnsi="Times New Roman" w:cs="Times New Roman"/>
      <w:b/>
      <w:bCs/>
      <w:szCs w:val="20"/>
    </w:rPr>
  </w:style>
  <w:style w:type="paragraph" w:styleId="Date">
    <w:name w:val="Date"/>
    <w:basedOn w:val="Normal"/>
    <w:next w:val="Normal"/>
    <w:link w:val="DateChar"/>
    <w:uiPriority w:val="99"/>
    <w:semiHidden/>
    <w:unhideWhenUsed/>
    <w:rsid w:val="00754077"/>
  </w:style>
  <w:style w:type="character" w:customStyle="1" w:styleId="DateChar">
    <w:name w:val="Date Char"/>
    <w:basedOn w:val="DefaultParagraphFont"/>
    <w:link w:val="Date"/>
    <w:uiPriority w:val="99"/>
    <w:semiHidden/>
    <w:rsid w:val="00754077"/>
  </w:style>
  <w:style w:type="paragraph" w:styleId="TOC2">
    <w:name w:val="toc 2"/>
    <w:basedOn w:val="Normal"/>
    <w:next w:val="Normal"/>
    <w:autoRedefine/>
    <w:uiPriority w:val="39"/>
    <w:qFormat/>
    <w:rsid w:val="00A2483A"/>
    <w:pPr>
      <w:tabs>
        <w:tab w:val="left" w:pos="600"/>
        <w:tab w:val="right" w:leader="dot" w:pos="9016"/>
      </w:tabs>
      <w:spacing w:before="240"/>
      <w:ind w:leftChars="70" w:left="140" w:firstLine="1"/>
      <w:jc w:val="left"/>
    </w:pPr>
    <w:rPr>
      <w:rFonts w:eastAsiaTheme="minorHAnsi"/>
      <w:b/>
      <w:bCs/>
      <w:szCs w:val="20"/>
    </w:rPr>
  </w:style>
  <w:style w:type="paragraph" w:styleId="DocumentMap">
    <w:name w:val="Document Map"/>
    <w:basedOn w:val="Normal"/>
    <w:link w:val="DocumentMapChar"/>
    <w:uiPriority w:val="99"/>
    <w:semiHidden/>
    <w:unhideWhenUsed/>
    <w:rsid w:val="00754077"/>
    <w:rPr>
      <w:rFonts w:ascii="Gulim" w:eastAsia="Gulim"/>
      <w:sz w:val="18"/>
      <w:szCs w:val="18"/>
    </w:rPr>
  </w:style>
  <w:style w:type="character" w:customStyle="1" w:styleId="DocumentMapChar">
    <w:name w:val="Document Map Char"/>
    <w:basedOn w:val="DefaultParagraphFont"/>
    <w:link w:val="DocumentMap"/>
    <w:uiPriority w:val="99"/>
    <w:semiHidden/>
    <w:rsid w:val="00754077"/>
    <w:rPr>
      <w:rFonts w:ascii="Gulim" w:eastAsia="Gulim"/>
      <w:sz w:val="18"/>
      <w:szCs w:val="18"/>
    </w:rPr>
  </w:style>
  <w:style w:type="character" w:customStyle="1" w:styleId="Heading1Char">
    <w:name w:val="Heading 1 Char"/>
    <w:basedOn w:val="DefaultParagraphFont"/>
    <w:link w:val="Heading1"/>
    <w:uiPriority w:val="9"/>
    <w:rsid w:val="00852EF4"/>
    <w:rPr>
      <w:rFonts w:asciiTheme="majorHAnsi" w:eastAsiaTheme="majorEastAsia" w:hAnsiTheme="majorHAnsi" w:cstheme="majorBidi"/>
      <w:sz w:val="28"/>
      <w:szCs w:val="28"/>
    </w:rPr>
  </w:style>
  <w:style w:type="paragraph" w:styleId="TOCHeading">
    <w:name w:val="TOC Heading"/>
    <w:basedOn w:val="Heading1"/>
    <w:next w:val="Normal"/>
    <w:uiPriority w:val="39"/>
    <w:unhideWhenUsed/>
    <w:qFormat/>
    <w:rsid w:val="00852EF4"/>
    <w:pPr>
      <w:keepLines/>
      <w:widowControl/>
      <w:wordWrap/>
      <w:autoSpaceDE/>
      <w:autoSpaceDN/>
      <w:spacing w:before="480" w:line="276" w:lineRule="auto"/>
      <w:jc w:val="left"/>
      <w:outlineLvl w:val="9"/>
    </w:pPr>
    <w:rPr>
      <w:b/>
      <w:bCs/>
      <w:color w:val="365F91" w:themeColor="accent1" w:themeShade="BF"/>
      <w:kern w:val="0"/>
    </w:rPr>
  </w:style>
  <w:style w:type="paragraph" w:styleId="TOC3">
    <w:name w:val="toc 3"/>
    <w:basedOn w:val="Normal"/>
    <w:next w:val="Normal"/>
    <w:autoRedefine/>
    <w:uiPriority w:val="39"/>
    <w:unhideWhenUsed/>
    <w:qFormat/>
    <w:rsid w:val="00852EF4"/>
    <w:pPr>
      <w:ind w:left="200"/>
      <w:jc w:val="left"/>
    </w:pPr>
    <w:rPr>
      <w:rFonts w:eastAsiaTheme="minorHAnsi"/>
      <w:szCs w:val="20"/>
    </w:rPr>
  </w:style>
  <w:style w:type="paragraph" w:styleId="TOC1">
    <w:name w:val="toc 1"/>
    <w:basedOn w:val="Normal"/>
    <w:next w:val="Normal"/>
    <w:autoRedefine/>
    <w:uiPriority w:val="39"/>
    <w:unhideWhenUsed/>
    <w:qFormat/>
    <w:rsid w:val="00852EF4"/>
    <w:pPr>
      <w:spacing w:before="360"/>
      <w:jc w:val="left"/>
    </w:pPr>
    <w:rPr>
      <w:rFonts w:asciiTheme="majorHAnsi" w:eastAsiaTheme="majorHAnsi"/>
      <w:b/>
      <w:bCs/>
      <w:caps/>
      <w:sz w:val="24"/>
      <w:szCs w:val="24"/>
    </w:rPr>
  </w:style>
  <w:style w:type="paragraph" w:styleId="TOC4">
    <w:name w:val="toc 4"/>
    <w:basedOn w:val="Normal"/>
    <w:next w:val="Normal"/>
    <w:autoRedefine/>
    <w:uiPriority w:val="39"/>
    <w:unhideWhenUsed/>
    <w:rsid w:val="00852EF4"/>
    <w:pPr>
      <w:ind w:left="400"/>
      <w:jc w:val="left"/>
    </w:pPr>
    <w:rPr>
      <w:rFonts w:eastAsiaTheme="minorHAnsi"/>
      <w:szCs w:val="20"/>
    </w:rPr>
  </w:style>
  <w:style w:type="paragraph" w:styleId="TOC5">
    <w:name w:val="toc 5"/>
    <w:basedOn w:val="Normal"/>
    <w:next w:val="Normal"/>
    <w:autoRedefine/>
    <w:uiPriority w:val="39"/>
    <w:unhideWhenUsed/>
    <w:rsid w:val="00852EF4"/>
    <w:pPr>
      <w:ind w:left="600"/>
      <w:jc w:val="left"/>
    </w:pPr>
    <w:rPr>
      <w:rFonts w:eastAsiaTheme="minorHAnsi"/>
      <w:szCs w:val="20"/>
    </w:rPr>
  </w:style>
  <w:style w:type="paragraph" w:styleId="TOC6">
    <w:name w:val="toc 6"/>
    <w:basedOn w:val="Normal"/>
    <w:next w:val="Normal"/>
    <w:autoRedefine/>
    <w:uiPriority w:val="39"/>
    <w:unhideWhenUsed/>
    <w:rsid w:val="00852EF4"/>
    <w:pPr>
      <w:ind w:left="800"/>
      <w:jc w:val="left"/>
    </w:pPr>
    <w:rPr>
      <w:rFonts w:eastAsiaTheme="minorHAnsi"/>
      <w:szCs w:val="20"/>
    </w:rPr>
  </w:style>
  <w:style w:type="paragraph" w:styleId="TOC7">
    <w:name w:val="toc 7"/>
    <w:basedOn w:val="Normal"/>
    <w:next w:val="Normal"/>
    <w:autoRedefine/>
    <w:uiPriority w:val="39"/>
    <w:unhideWhenUsed/>
    <w:rsid w:val="00852EF4"/>
    <w:pPr>
      <w:ind w:left="1000"/>
      <w:jc w:val="left"/>
    </w:pPr>
    <w:rPr>
      <w:rFonts w:eastAsiaTheme="minorHAnsi"/>
      <w:szCs w:val="20"/>
    </w:rPr>
  </w:style>
  <w:style w:type="paragraph" w:styleId="TOC8">
    <w:name w:val="toc 8"/>
    <w:basedOn w:val="Normal"/>
    <w:next w:val="Normal"/>
    <w:autoRedefine/>
    <w:uiPriority w:val="39"/>
    <w:unhideWhenUsed/>
    <w:rsid w:val="00852EF4"/>
    <w:pPr>
      <w:ind w:left="1200"/>
      <w:jc w:val="left"/>
    </w:pPr>
    <w:rPr>
      <w:rFonts w:eastAsiaTheme="minorHAnsi"/>
      <w:szCs w:val="20"/>
    </w:rPr>
  </w:style>
  <w:style w:type="paragraph" w:styleId="TOC9">
    <w:name w:val="toc 9"/>
    <w:basedOn w:val="Normal"/>
    <w:next w:val="Normal"/>
    <w:autoRedefine/>
    <w:uiPriority w:val="39"/>
    <w:unhideWhenUsed/>
    <w:rsid w:val="00852EF4"/>
    <w:pPr>
      <w:ind w:left="1400"/>
      <w:jc w:val="left"/>
    </w:pPr>
    <w:rPr>
      <w:rFonts w:eastAsiaTheme="minorHAnsi"/>
      <w:szCs w:val="20"/>
    </w:rPr>
  </w:style>
  <w:style w:type="paragraph" w:customStyle="1" w:styleId="1dg">
    <w:name w:val="제목1_dg"/>
    <w:basedOn w:val="ListParagraph"/>
    <w:link w:val="1dgChar1"/>
    <w:rsid w:val="00065DD8"/>
    <w:pPr>
      <w:numPr>
        <w:numId w:val="2"/>
      </w:numPr>
      <w:ind w:leftChars="0" w:left="0"/>
      <w:outlineLvl w:val="0"/>
    </w:pPr>
    <w:rPr>
      <w:rFonts w:ascii="Malgun Gothic" w:eastAsia="Malgun Gothic" w:hAnsi="Malgun Gothic"/>
      <w:b/>
      <w:sz w:val="24"/>
      <w:szCs w:val="24"/>
    </w:rPr>
  </w:style>
  <w:style w:type="paragraph" w:customStyle="1" w:styleId="2dg">
    <w:name w:val="제목2_dg"/>
    <w:basedOn w:val="ListParagraph"/>
    <w:link w:val="2dgChar"/>
    <w:qFormat/>
    <w:rsid w:val="008206D2"/>
    <w:pPr>
      <w:numPr>
        <w:ilvl w:val="1"/>
        <w:numId w:val="3"/>
      </w:numPr>
      <w:ind w:leftChars="0" w:left="0"/>
      <w:outlineLvl w:val="1"/>
    </w:pPr>
    <w:rPr>
      <w:rFonts w:ascii="Malgun Gothic" w:eastAsia="Malgun Gothic" w:hAnsi="Malgun Gothic"/>
      <w:b/>
      <w:sz w:val="24"/>
    </w:rPr>
  </w:style>
  <w:style w:type="character" w:customStyle="1" w:styleId="ListParagraphChar">
    <w:name w:val="List Paragraph Char"/>
    <w:basedOn w:val="DefaultParagraphFont"/>
    <w:link w:val="ListParagraph"/>
    <w:uiPriority w:val="34"/>
    <w:rsid w:val="00065DD8"/>
  </w:style>
  <w:style w:type="character" w:customStyle="1" w:styleId="1dgChar">
    <w:name w:val="제목1_dg Char"/>
    <w:basedOn w:val="ListParagraphChar"/>
    <w:rsid w:val="00065DD8"/>
  </w:style>
  <w:style w:type="paragraph" w:customStyle="1" w:styleId="1">
    <w:name w:val="제목1_"/>
    <w:basedOn w:val="1dg"/>
    <w:link w:val="1Char"/>
    <w:rsid w:val="00065DD8"/>
  </w:style>
  <w:style w:type="character" w:customStyle="1" w:styleId="2dgChar">
    <w:name w:val="제목2_dg Char"/>
    <w:basedOn w:val="ListParagraphChar"/>
    <w:link w:val="2dg"/>
    <w:rsid w:val="008206D2"/>
    <w:rPr>
      <w:rFonts w:ascii="Malgun Gothic" w:eastAsia="Malgun Gothic" w:hAnsi="Malgun Gothic"/>
      <w:b/>
      <w:sz w:val="24"/>
    </w:rPr>
  </w:style>
  <w:style w:type="paragraph" w:customStyle="1" w:styleId="1dg11">
    <w:name w:val="제목1_dg11"/>
    <w:basedOn w:val="ListParagraph"/>
    <w:link w:val="1dg11Char"/>
    <w:qFormat/>
    <w:rsid w:val="00CC0A85"/>
    <w:pPr>
      <w:numPr>
        <w:numId w:val="3"/>
      </w:numPr>
      <w:ind w:leftChars="0"/>
      <w:outlineLvl w:val="0"/>
    </w:pPr>
    <w:rPr>
      <w:rFonts w:ascii="Malgun Gothic" w:eastAsia="Malgun Gothic" w:hAnsi="Malgun Gothic"/>
      <w:b/>
      <w:sz w:val="24"/>
    </w:rPr>
  </w:style>
  <w:style w:type="character" w:customStyle="1" w:styleId="1dgChar1">
    <w:name w:val="제목1_dg Char1"/>
    <w:basedOn w:val="ListParagraphChar"/>
    <w:link w:val="1dg"/>
    <w:rsid w:val="00065DD8"/>
    <w:rPr>
      <w:rFonts w:ascii="Malgun Gothic" w:eastAsia="Malgun Gothic" w:hAnsi="Malgun Gothic"/>
      <w:b/>
      <w:sz w:val="24"/>
      <w:szCs w:val="24"/>
    </w:rPr>
  </w:style>
  <w:style w:type="character" w:customStyle="1" w:styleId="1Char">
    <w:name w:val="제목1_ Char"/>
    <w:basedOn w:val="1dgChar1"/>
    <w:link w:val="1"/>
    <w:rsid w:val="00065DD8"/>
    <w:rPr>
      <w:rFonts w:ascii="Malgun Gothic" w:eastAsia="Malgun Gothic" w:hAnsi="Malgun Gothic"/>
      <w:b/>
      <w:sz w:val="24"/>
      <w:szCs w:val="24"/>
    </w:rPr>
  </w:style>
  <w:style w:type="paragraph" w:customStyle="1" w:styleId="3dg11">
    <w:name w:val="제목3_dg11"/>
    <w:basedOn w:val="ListParagraph"/>
    <w:link w:val="3dg11Char"/>
    <w:qFormat/>
    <w:rsid w:val="00820798"/>
    <w:pPr>
      <w:numPr>
        <w:ilvl w:val="2"/>
        <w:numId w:val="3"/>
      </w:numPr>
      <w:ind w:leftChars="0" w:left="0"/>
      <w:outlineLvl w:val="2"/>
    </w:pPr>
    <w:rPr>
      <w:rFonts w:ascii="Malgun Gothic" w:eastAsia="Malgun Gothic" w:hAnsi="Malgun Gothic"/>
      <w:b/>
    </w:rPr>
  </w:style>
  <w:style w:type="character" w:customStyle="1" w:styleId="1dg11Char">
    <w:name w:val="제목1_dg11 Char"/>
    <w:basedOn w:val="ListParagraphChar"/>
    <w:link w:val="1dg11"/>
    <w:rsid w:val="00CC0A85"/>
    <w:rPr>
      <w:rFonts w:ascii="Malgun Gothic" w:eastAsia="Malgun Gothic" w:hAnsi="Malgun Gothic"/>
      <w:b/>
      <w:sz w:val="24"/>
    </w:rPr>
  </w:style>
  <w:style w:type="character" w:customStyle="1" w:styleId="Heading2Char">
    <w:name w:val="Heading 2 Char"/>
    <w:basedOn w:val="DefaultParagraphFont"/>
    <w:link w:val="Heading2"/>
    <w:uiPriority w:val="9"/>
    <w:rsid w:val="002444A0"/>
    <w:rPr>
      <w:rFonts w:asciiTheme="majorHAnsi" w:eastAsiaTheme="majorEastAsia" w:hAnsiTheme="majorHAnsi" w:cstheme="majorBidi"/>
    </w:rPr>
  </w:style>
  <w:style w:type="character" w:customStyle="1" w:styleId="3dg11Char">
    <w:name w:val="제목3_dg11 Char"/>
    <w:basedOn w:val="ListParagraphChar"/>
    <w:link w:val="3dg11"/>
    <w:rsid w:val="00820798"/>
    <w:rPr>
      <w:rFonts w:ascii="Malgun Gothic" w:eastAsia="Malgun Gothic" w:hAnsi="Malgun Gothic"/>
      <w:b/>
      <w:sz w:val="22"/>
    </w:rPr>
  </w:style>
  <w:style w:type="character" w:customStyle="1" w:styleId="Heading3Char">
    <w:name w:val="Heading 3 Char"/>
    <w:basedOn w:val="DefaultParagraphFont"/>
    <w:link w:val="Heading3"/>
    <w:uiPriority w:val="9"/>
    <w:rsid w:val="002444A0"/>
    <w:rPr>
      <w:rFonts w:asciiTheme="majorHAnsi" w:eastAsiaTheme="majorEastAsia" w:hAnsiTheme="majorHAnsi" w:cstheme="majorBidi"/>
    </w:rPr>
  </w:style>
  <w:style w:type="paragraph" w:customStyle="1" w:styleId="2dg0">
    <w:name w:val="본문_2단계_dg"/>
    <w:basedOn w:val="ListParagraph"/>
    <w:link w:val="2dgChar0"/>
    <w:qFormat/>
    <w:rsid w:val="000D2E42"/>
    <w:pPr>
      <w:ind w:leftChars="0" w:left="709"/>
    </w:pPr>
    <w:rPr>
      <w:rFonts w:ascii="Malgun Gothic" w:eastAsia="Malgun Gothic" w:hAnsi="Malgun Gothic"/>
    </w:rPr>
  </w:style>
  <w:style w:type="paragraph" w:customStyle="1" w:styleId="3dg">
    <w:name w:val="본문_3단계_dg"/>
    <w:basedOn w:val="ListParagraph"/>
    <w:link w:val="3dgChar"/>
    <w:qFormat/>
    <w:rsid w:val="000D2E42"/>
    <w:pPr>
      <w:ind w:leftChars="0" w:left="993"/>
    </w:pPr>
    <w:rPr>
      <w:rFonts w:ascii="Malgun Gothic" w:eastAsia="Malgun Gothic" w:hAnsi="Malgun Gothic"/>
      <w:szCs w:val="20"/>
    </w:rPr>
  </w:style>
  <w:style w:type="character" w:customStyle="1" w:styleId="2dgChar0">
    <w:name w:val="본문_2단계_dg Char"/>
    <w:basedOn w:val="ListParagraphChar"/>
    <w:link w:val="2dg0"/>
    <w:rsid w:val="000D2E42"/>
    <w:rPr>
      <w:rFonts w:ascii="Malgun Gothic" w:eastAsia="Malgun Gothic" w:hAnsi="Malgun Gothic"/>
    </w:rPr>
  </w:style>
  <w:style w:type="paragraph" w:customStyle="1" w:styleId="4dg">
    <w:name w:val="본문_4단계_dg"/>
    <w:basedOn w:val="3dg"/>
    <w:link w:val="4dgChar"/>
    <w:qFormat/>
    <w:rsid w:val="00CC0A85"/>
    <w:pPr>
      <w:numPr>
        <w:numId w:val="4"/>
      </w:numPr>
    </w:pPr>
  </w:style>
  <w:style w:type="character" w:customStyle="1" w:styleId="3dgChar">
    <w:name w:val="본문_3단계_dg Char"/>
    <w:basedOn w:val="ListParagraphChar"/>
    <w:link w:val="3dg"/>
    <w:rsid w:val="000D2E42"/>
    <w:rPr>
      <w:rFonts w:ascii="Malgun Gothic" w:eastAsia="Malgun Gothic" w:hAnsi="Malgun Gothic"/>
      <w:szCs w:val="20"/>
    </w:rPr>
  </w:style>
  <w:style w:type="character" w:customStyle="1" w:styleId="4dgChar">
    <w:name w:val="본문_4단계_dg Char"/>
    <w:basedOn w:val="3dgChar"/>
    <w:link w:val="4dg"/>
    <w:rsid w:val="00CC0A85"/>
    <w:rPr>
      <w:rFonts w:ascii="Malgun Gothic" w:eastAsia="Malgun Gothic" w:hAnsi="Malgun Gothic"/>
      <w:szCs w:val="20"/>
    </w:rPr>
  </w:style>
  <w:style w:type="paragraph" w:customStyle="1" w:styleId="dg11">
    <w:name w:val="dg11"/>
    <w:basedOn w:val="Heading2"/>
    <w:autoRedefine/>
    <w:rsid w:val="009916BF"/>
    <w:pPr>
      <w:ind w:left="425"/>
    </w:pPr>
    <w:rPr>
      <w:rFonts w:ascii="Verdana" w:eastAsia="New Gulim" w:hAnsi="Verdana" w:cs="Times New Roman"/>
      <w:b/>
      <w:bCs/>
      <w:color w:val="FF0000"/>
      <w:szCs w:val="20"/>
    </w:rPr>
  </w:style>
  <w:style w:type="table" w:styleId="TableGrid">
    <w:name w:val="Table Grid"/>
    <w:basedOn w:val="TableNormal"/>
    <w:uiPriority w:val="59"/>
    <w:rsid w:val="00D900A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204A13"/>
    <w:rPr>
      <w:color w:val="800080" w:themeColor="followedHyperlink"/>
      <w:u w:val="single"/>
    </w:rPr>
  </w:style>
  <w:style w:type="table" w:styleId="LightShading">
    <w:name w:val="Light Shading"/>
    <w:basedOn w:val="TableNormal"/>
    <w:uiPriority w:val="60"/>
    <w:rsid w:val="004D3615"/>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6">
    <w:name w:val="Medium Grid 1 Accent 6"/>
    <w:basedOn w:val="TableNormal"/>
    <w:uiPriority w:val="67"/>
    <w:rsid w:val="004D3615"/>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Shading2-Accent5">
    <w:name w:val="Medium Shading 2 Accent 5"/>
    <w:basedOn w:val="TableNormal"/>
    <w:uiPriority w:val="64"/>
    <w:rsid w:val="00CE28E8"/>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5">
    <w:name w:val="Light List Accent 5"/>
    <w:basedOn w:val="TableNormal"/>
    <w:uiPriority w:val="61"/>
    <w:rsid w:val="005F248E"/>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shorttext">
    <w:name w:val="short_text"/>
    <w:basedOn w:val="DefaultParagraphFont"/>
    <w:rsid w:val="00C0609D"/>
  </w:style>
  <w:style w:type="character" w:customStyle="1" w:styleId="hps">
    <w:name w:val="hps"/>
    <w:basedOn w:val="DefaultParagraphFont"/>
    <w:rsid w:val="00C0609D"/>
  </w:style>
  <w:style w:type="table" w:customStyle="1" w:styleId="-31">
    <w:name w:val="옅은 음영 - 강조색 31"/>
    <w:basedOn w:val="TableNormal"/>
    <w:next w:val="LightShading-Accent3"/>
    <w:uiPriority w:val="60"/>
    <w:rsid w:val="005F41A9"/>
    <w:rPr>
      <w:rFonts w:ascii="Times New Roman" w:eastAsia="Batang" w:hAnsi="Times New Roman" w:cs="Times New Roman"/>
      <w:color w:val="76923C" w:themeColor="accent3" w:themeShade="BF"/>
      <w:kern w:val="0"/>
      <w:szCs w:val="20"/>
    </w:rPr>
    <w:tblPr>
      <w:tblStyleRowBandSize w:val="1"/>
      <w:tblStyleColBandSize w:val="1"/>
      <w:jc w:val="center"/>
      <w:tblBorders>
        <w:top w:val="single" w:sz="8" w:space="0" w:color="9BBB59" w:themeColor="accent3"/>
        <w:bottom w:val="single" w:sz="8" w:space="0" w:color="9BBB59" w:themeColor="accent3"/>
      </w:tblBorders>
    </w:tblPr>
    <w:trPr>
      <w:tblHeader/>
      <w:jc w:val="center"/>
    </w:tr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3">
    <w:name w:val="Light Shading Accent 3"/>
    <w:basedOn w:val="TableNormal"/>
    <w:uiPriority w:val="60"/>
    <w:semiHidden/>
    <w:unhideWhenUsed/>
    <w:rsid w:val="005F41A9"/>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UnresolvedMention">
    <w:name w:val="Unresolved Mention"/>
    <w:basedOn w:val="DefaultParagraphFont"/>
    <w:uiPriority w:val="99"/>
    <w:semiHidden/>
    <w:unhideWhenUsed/>
    <w:rsid w:val="00DC2413"/>
    <w:rPr>
      <w:color w:val="605E5C"/>
      <w:shd w:val="clear" w:color="auto" w:fill="E1DFDD"/>
    </w:rPr>
  </w:style>
  <w:style w:type="paragraph" w:styleId="NormalWeb">
    <w:name w:val="Normal (Web)"/>
    <w:basedOn w:val="Normal"/>
    <w:uiPriority w:val="99"/>
    <w:semiHidden/>
    <w:unhideWhenUsed/>
    <w:rsid w:val="000676DF"/>
    <w:pPr>
      <w:widowControl/>
      <w:wordWrap/>
      <w:autoSpaceDE/>
      <w:autoSpaceDN/>
      <w:spacing w:before="100" w:beforeAutospacing="1" w:after="100" w:afterAutospacing="1"/>
      <w:jc w:val="left"/>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0676DF"/>
    <w:rPr>
      <w:b/>
      <w:bCs/>
    </w:rPr>
  </w:style>
  <w:style w:type="paragraph" w:customStyle="1" w:styleId="LineListStyle">
    <w:name w:val="LineListStyle"/>
    <w:basedOn w:val="Normal"/>
    <w:link w:val="LineListStyleChar"/>
    <w:qFormat/>
    <w:rsid w:val="008A70C1"/>
    <w:pPr>
      <w:numPr>
        <w:numId w:val="33"/>
      </w:numPr>
    </w:pPr>
  </w:style>
  <w:style w:type="character" w:customStyle="1" w:styleId="LineListStyleChar">
    <w:name w:val="LineListStyle Char"/>
    <w:basedOn w:val="DefaultParagraphFont"/>
    <w:link w:val="LineListStyle"/>
    <w:rsid w:val="008A70C1"/>
    <w:rPr>
      <w:sz w:val="22"/>
    </w:rPr>
  </w:style>
  <w:style w:type="paragraph" w:customStyle="1" w:styleId="styleImageCaption">
    <w:name w:val="styleImageCaption"/>
    <w:basedOn w:val="Caption"/>
    <w:link w:val="styleImageCaptionChar"/>
    <w:qFormat/>
    <w:rsid w:val="00911166"/>
    <w:pPr>
      <w:jc w:val="center"/>
    </w:pPr>
    <w:rPr>
      <w:i/>
      <w:iCs/>
      <w:szCs w:val="18"/>
    </w:rPr>
  </w:style>
  <w:style w:type="character" w:customStyle="1" w:styleId="CaptionChar">
    <w:name w:val="Caption Char"/>
    <w:basedOn w:val="DefaultParagraphFont"/>
    <w:link w:val="Caption"/>
    <w:rsid w:val="007208A6"/>
    <w:rPr>
      <w:rFonts w:ascii="Batang" w:eastAsia="Batang" w:hAnsi="Times New Roman" w:cs="Times New Roman"/>
      <w:b/>
      <w:bCs/>
      <w:sz w:val="22"/>
      <w:szCs w:val="20"/>
    </w:rPr>
  </w:style>
  <w:style w:type="character" w:customStyle="1" w:styleId="styleImageCaptionChar">
    <w:name w:val="styleImageCaption Char"/>
    <w:basedOn w:val="CaptionChar"/>
    <w:link w:val="styleImageCaption"/>
    <w:rsid w:val="00911166"/>
    <w:rPr>
      <w:rFonts w:ascii="Batang" w:eastAsia="Batang" w:hAnsi="Times New Roman" w:cs="Times New Roman"/>
      <w:b/>
      <w:bCs/>
      <w:i/>
      <w:iCs/>
      <w:sz w:val="22"/>
      <w:szCs w:val="18"/>
    </w:rPr>
  </w:style>
  <w:style w:type="character" w:customStyle="1" w:styleId="Heading4Char">
    <w:name w:val="Heading 4 Char"/>
    <w:basedOn w:val="DefaultParagraphFont"/>
    <w:link w:val="Heading4"/>
    <w:uiPriority w:val="9"/>
    <w:rsid w:val="0020777F"/>
    <w:rPr>
      <w:rFonts w:ascii="Malgun Gothic" w:eastAsia="Malgun Gothic" w:hAnsi="Malgun Gothic"/>
      <w:b/>
      <w:sz w:val="22"/>
    </w:rPr>
  </w:style>
  <w:style w:type="paragraph" w:customStyle="1" w:styleId="StyleHeading4">
    <w:name w:val="StyleHeading4"/>
    <w:basedOn w:val="Normal"/>
    <w:link w:val="StyleHeading4Char"/>
    <w:qFormat/>
    <w:rsid w:val="00100566"/>
    <w:rPr>
      <w:b/>
      <w:bCs/>
    </w:rPr>
  </w:style>
  <w:style w:type="character" w:customStyle="1" w:styleId="StyleHeading4Char">
    <w:name w:val="StyleHeading4 Char"/>
    <w:basedOn w:val="DefaultParagraphFont"/>
    <w:link w:val="StyleHeading4"/>
    <w:rsid w:val="00100566"/>
    <w:rPr>
      <w:b/>
      <w:bCs/>
      <w:sz w:val="22"/>
    </w:rPr>
  </w:style>
  <w:style w:type="character" w:styleId="IntenseEmphasis">
    <w:name w:val="Intense Emphasis"/>
    <w:basedOn w:val="DefaultParagraphFont"/>
    <w:uiPriority w:val="21"/>
    <w:qFormat/>
    <w:rsid w:val="0020777F"/>
    <w:rPr>
      <w:i/>
      <w:iCs/>
      <w:color w:val="4F81BD" w:themeColor="accent1"/>
    </w:rPr>
  </w:style>
  <w:style w:type="paragraph" w:customStyle="1" w:styleId="ThirdChild">
    <w:name w:val="ThirdChild"/>
    <w:basedOn w:val="LineListStyle"/>
    <w:link w:val="ThirdChildChar"/>
    <w:qFormat/>
    <w:rsid w:val="00711912"/>
    <w:pPr>
      <w:numPr>
        <w:numId w:val="68"/>
      </w:numPr>
    </w:pPr>
  </w:style>
  <w:style w:type="character" w:customStyle="1" w:styleId="ThirdChildChar">
    <w:name w:val="ThirdChild Char"/>
    <w:basedOn w:val="LineListStyleChar"/>
    <w:link w:val="ThirdChild"/>
    <w:rsid w:val="00711912"/>
    <w:rPr>
      <w:sz w:val="22"/>
    </w:rPr>
  </w:style>
  <w:style w:type="paragraph" w:styleId="Revision">
    <w:name w:val="Revision"/>
    <w:hidden/>
    <w:uiPriority w:val="99"/>
    <w:semiHidden/>
    <w:rsid w:val="00F737C1"/>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068621">
      <w:bodyDiv w:val="1"/>
      <w:marLeft w:val="0"/>
      <w:marRight w:val="0"/>
      <w:marTop w:val="0"/>
      <w:marBottom w:val="0"/>
      <w:divBdr>
        <w:top w:val="none" w:sz="0" w:space="0" w:color="auto"/>
        <w:left w:val="none" w:sz="0" w:space="0" w:color="auto"/>
        <w:bottom w:val="none" w:sz="0" w:space="0" w:color="auto"/>
        <w:right w:val="none" w:sz="0" w:space="0" w:color="auto"/>
      </w:divBdr>
    </w:div>
    <w:div w:id="128399790">
      <w:bodyDiv w:val="1"/>
      <w:marLeft w:val="0"/>
      <w:marRight w:val="0"/>
      <w:marTop w:val="0"/>
      <w:marBottom w:val="0"/>
      <w:divBdr>
        <w:top w:val="none" w:sz="0" w:space="0" w:color="auto"/>
        <w:left w:val="none" w:sz="0" w:space="0" w:color="auto"/>
        <w:bottom w:val="none" w:sz="0" w:space="0" w:color="auto"/>
        <w:right w:val="none" w:sz="0" w:space="0" w:color="auto"/>
      </w:divBdr>
    </w:div>
    <w:div w:id="297879515">
      <w:bodyDiv w:val="1"/>
      <w:marLeft w:val="0"/>
      <w:marRight w:val="0"/>
      <w:marTop w:val="0"/>
      <w:marBottom w:val="0"/>
      <w:divBdr>
        <w:top w:val="none" w:sz="0" w:space="0" w:color="auto"/>
        <w:left w:val="none" w:sz="0" w:space="0" w:color="auto"/>
        <w:bottom w:val="none" w:sz="0" w:space="0" w:color="auto"/>
        <w:right w:val="none" w:sz="0" w:space="0" w:color="auto"/>
      </w:divBdr>
    </w:div>
    <w:div w:id="383067926">
      <w:bodyDiv w:val="1"/>
      <w:marLeft w:val="0"/>
      <w:marRight w:val="0"/>
      <w:marTop w:val="0"/>
      <w:marBottom w:val="0"/>
      <w:divBdr>
        <w:top w:val="none" w:sz="0" w:space="0" w:color="auto"/>
        <w:left w:val="none" w:sz="0" w:space="0" w:color="auto"/>
        <w:bottom w:val="none" w:sz="0" w:space="0" w:color="auto"/>
        <w:right w:val="none" w:sz="0" w:space="0" w:color="auto"/>
      </w:divBdr>
    </w:div>
    <w:div w:id="406222724">
      <w:bodyDiv w:val="1"/>
      <w:marLeft w:val="0"/>
      <w:marRight w:val="0"/>
      <w:marTop w:val="0"/>
      <w:marBottom w:val="0"/>
      <w:divBdr>
        <w:top w:val="none" w:sz="0" w:space="0" w:color="auto"/>
        <w:left w:val="none" w:sz="0" w:space="0" w:color="auto"/>
        <w:bottom w:val="none" w:sz="0" w:space="0" w:color="auto"/>
        <w:right w:val="none" w:sz="0" w:space="0" w:color="auto"/>
      </w:divBdr>
    </w:div>
    <w:div w:id="480540084">
      <w:bodyDiv w:val="1"/>
      <w:marLeft w:val="0"/>
      <w:marRight w:val="0"/>
      <w:marTop w:val="0"/>
      <w:marBottom w:val="0"/>
      <w:divBdr>
        <w:top w:val="none" w:sz="0" w:space="0" w:color="auto"/>
        <w:left w:val="none" w:sz="0" w:space="0" w:color="auto"/>
        <w:bottom w:val="none" w:sz="0" w:space="0" w:color="auto"/>
        <w:right w:val="none" w:sz="0" w:space="0" w:color="auto"/>
      </w:divBdr>
    </w:div>
    <w:div w:id="615798695">
      <w:bodyDiv w:val="1"/>
      <w:marLeft w:val="0"/>
      <w:marRight w:val="0"/>
      <w:marTop w:val="0"/>
      <w:marBottom w:val="0"/>
      <w:divBdr>
        <w:top w:val="none" w:sz="0" w:space="0" w:color="auto"/>
        <w:left w:val="none" w:sz="0" w:space="0" w:color="auto"/>
        <w:bottom w:val="none" w:sz="0" w:space="0" w:color="auto"/>
        <w:right w:val="none" w:sz="0" w:space="0" w:color="auto"/>
      </w:divBdr>
    </w:div>
    <w:div w:id="632711613">
      <w:bodyDiv w:val="1"/>
      <w:marLeft w:val="0"/>
      <w:marRight w:val="0"/>
      <w:marTop w:val="0"/>
      <w:marBottom w:val="0"/>
      <w:divBdr>
        <w:top w:val="none" w:sz="0" w:space="0" w:color="auto"/>
        <w:left w:val="none" w:sz="0" w:space="0" w:color="auto"/>
        <w:bottom w:val="none" w:sz="0" w:space="0" w:color="auto"/>
        <w:right w:val="none" w:sz="0" w:space="0" w:color="auto"/>
      </w:divBdr>
    </w:div>
    <w:div w:id="671643475">
      <w:bodyDiv w:val="1"/>
      <w:marLeft w:val="0"/>
      <w:marRight w:val="0"/>
      <w:marTop w:val="0"/>
      <w:marBottom w:val="0"/>
      <w:divBdr>
        <w:top w:val="none" w:sz="0" w:space="0" w:color="auto"/>
        <w:left w:val="none" w:sz="0" w:space="0" w:color="auto"/>
        <w:bottom w:val="none" w:sz="0" w:space="0" w:color="auto"/>
        <w:right w:val="none" w:sz="0" w:space="0" w:color="auto"/>
      </w:divBdr>
    </w:div>
    <w:div w:id="724137309">
      <w:bodyDiv w:val="1"/>
      <w:marLeft w:val="0"/>
      <w:marRight w:val="0"/>
      <w:marTop w:val="0"/>
      <w:marBottom w:val="0"/>
      <w:divBdr>
        <w:top w:val="none" w:sz="0" w:space="0" w:color="auto"/>
        <w:left w:val="none" w:sz="0" w:space="0" w:color="auto"/>
        <w:bottom w:val="none" w:sz="0" w:space="0" w:color="auto"/>
        <w:right w:val="none" w:sz="0" w:space="0" w:color="auto"/>
      </w:divBdr>
    </w:div>
    <w:div w:id="748191042">
      <w:bodyDiv w:val="1"/>
      <w:marLeft w:val="0"/>
      <w:marRight w:val="0"/>
      <w:marTop w:val="0"/>
      <w:marBottom w:val="0"/>
      <w:divBdr>
        <w:top w:val="none" w:sz="0" w:space="0" w:color="auto"/>
        <w:left w:val="none" w:sz="0" w:space="0" w:color="auto"/>
        <w:bottom w:val="none" w:sz="0" w:space="0" w:color="auto"/>
        <w:right w:val="none" w:sz="0" w:space="0" w:color="auto"/>
      </w:divBdr>
    </w:div>
    <w:div w:id="795565669">
      <w:bodyDiv w:val="1"/>
      <w:marLeft w:val="0"/>
      <w:marRight w:val="0"/>
      <w:marTop w:val="0"/>
      <w:marBottom w:val="0"/>
      <w:divBdr>
        <w:top w:val="none" w:sz="0" w:space="0" w:color="auto"/>
        <w:left w:val="none" w:sz="0" w:space="0" w:color="auto"/>
        <w:bottom w:val="none" w:sz="0" w:space="0" w:color="auto"/>
        <w:right w:val="none" w:sz="0" w:space="0" w:color="auto"/>
      </w:divBdr>
    </w:div>
    <w:div w:id="827748232">
      <w:bodyDiv w:val="1"/>
      <w:marLeft w:val="0"/>
      <w:marRight w:val="0"/>
      <w:marTop w:val="0"/>
      <w:marBottom w:val="0"/>
      <w:divBdr>
        <w:top w:val="none" w:sz="0" w:space="0" w:color="auto"/>
        <w:left w:val="none" w:sz="0" w:space="0" w:color="auto"/>
        <w:bottom w:val="none" w:sz="0" w:space="0" w:color="auto"/>
        <w:right w:val="none" w:sz="0" w:space="0" w:color="auto"/>
      </w:divBdr>
    </w:div>
    <w:div w:id="852185756">
      <w:bodyDiv w:val="1"/>
      <w:marLeft w:val="0"/>
      <w:marRight w:val="0"/>
      <w:marTop w:val="0"/>
      <w:marBottom w:val="0"/>
      <w:divBdr>
        <w:top w:val="none" w:sz="0" w:space="0" w:color="auto"/>
        <w:left w:val="none" w:sz="0" w:space="0" w:color="auto"/>
        <w:bottom w:val="none" w:sz="0" w:space="0" w:color="auto"/>
        <w:right w:val="none" w:sz="0" w:space="0" w:color="auto"/>
      </w:divBdr>
    </w:div>
    <w:div w:id="856120026">
      <w:bodyDiv w:val="1"/>
      <w:marLeft w:val="0"/>
      <w:marRight w:val="0"/>
      <w:marTop w:val="0"/>
      <w:marBottom w:val="0"/>
      <w:divBdr>
        <w:top w:val="none" w:sz="0" w:space="0" w:color="auto"/>
        <w:left w:val="none" w:sz="0" w:space="0" w:color="auto"/>
        <w:bottom w:val="none" w:sz="0" w:space="0" w:color="auto"/>
        <w:right w:val="none" w:sz="0" w:space="0" w:color="auto"/>
      </w:divBdr>
    </w:div>
    <w:div w:id="883368319">
      <w:bodyDiv w:val="1"/>
      <w:marLeft w:val="0"/>
      <w:marRight w:val="0"/>
      <w:marTop w:val="0"/>
      <w:marBottom w:val="0"/>
      <w:divBdr>
        <w:top w:val="none" w:sz="0" w:space="0" w:color="auto"/>
        <w:left w:val="none" w:sz="0" w:space="0" w:color="auto"/>
        <w:bottom w:val="none" w:sz="0" w:space="0" w:color="auto"/>
        <w:right w:val="none" w:sz="0" w:space="0" w:color="auto"/>
      </w:divBdr>
    </w:div>
    <w:div w:id="886528456">
      <w:bodyDiv w:val="1"/>
      <w:marLeft w:val="0"/>
      <w:marRight w:val="0"/>
      <w:marTop w:val="0"/>
      <w:marBottom w:val="0"/>
      <w:divBdr>
        <w:top w:val="none" w:sz="0" w:space="0" w:color="auto"/>
        <w:left w:val="none" w:sz="0" w:space="0" w:color="auto"/>
        <w:bottom w:val="none" w:sz="0" w:space="0" w:color="auto"/>
        <w:right w:val="none" w:sz="0" w:space="0" w:color="auto"/>
      </w:divBdr>
    </w:div>
    <w:div w:id="914632874">
      <w:bodyDiv w:val="1"/>
      <w:marLeft w:val="0"/>
      <w:marRight w:val="0"/>
      <w:marTop w:val="0"/>
      <w:marBottom w:val="0"/>
      <w:divBdr>
        <w:top w:val="none" w:sz="0" w:space="0" w:color="auto"/>
        <w:left w:val="none" w:sz="0" w:space="0" w:color="auto"/>
        <w:bottom w:val="none" w:sz="0" w:space="0" w:color="auto"/>
        <w:right w:val="none" w:sz="0" w:space="0" w:color="auto"/>
      </w:divBdr>
    </w:div>
    <w:div w:id="945381596">
      <w:bodyDiv w:val="1"/>
      <w:marLeft w:val="0"/>
      <w:marRight w:val="0"/>
      <w:marTop w:val="0"/>
      <w:marBottom w:val="0"/>
      <w:divBdr>
        <w:top w:val="none" w:sz="0" w:space="0" w:color="auto"/>
        <w:left w:val="none" w:sz="0" w:space="0" w:color="auto"/>
        <w:bottom w:val="none" w:sz="0" w:space="0" w:color="auto"/>
        <w:right w:val="none" w:sz="0" w:space="0" w:color="auto"/>
      </w:divBdr>
    </w:div>
    <w:div w:id="946349405">
      <w:bodyDiv w:val="1"/>
      <w:marLeft w:val="0"/>
      <w:marRight w:val="0"/>
      <w:marTop w:val="0"/>
      <w:marBottom w:val="0"/>
      <w:divBdr>
        <w:top w:val="none" w:sz="0" w:space="0" w:color="auto"/>
        <w:left w:val="none" w:sz="0" w:space="0" w:color="auto"/>
        <w:bottom w:val="none" w:sz="0" w:space="0" w:color="auto"/>
        <w:right w:val="none" w:sz="0" w:space="0" w:color="auto"/>
      </w:divBdr>
    </w:div>
    <w:div w:id="1021052740">
      <w:bodyDiv w:val="1"/>
      <w:marLeft w:val="0"/>
      <w:marRight w:val="0"/>
      <w:marTop w:val="0"/>
      <w:marBottom w:val="0"/>
      <w:divBdr>
        <w:top w:val="none" w:sz="0" w:space="0" w:color="auto"/>
        <w:left w:val="none" w:sz="0" w:space="0" w:color="auto"/>
        <w:bottom w:val="none" w:sz="0" w:space="0" w:color="auto"/>
        <w:right w:val="none" w:sz="0" w:space="0" w:color="auto"/>
      </w:divBdr>
    </w:div>
    <w:div w:id="1021469345">
      <w:bodyDiv w:val="1"/>
      <w:marLeft w:val="0"/>
      <w:marRight w:val="0"/>
      <w:marTop w:val="0"/>
      <w:marBottom w:val="0"/>
      <w:divBdr>
        <w:top w:val="none" w:sz="0" w:space="0" w:color="auto"/>
        <w:left w:val="none" w:sz="0" w:space="0" w:color="auto"/>
        <w:bottom w:val="none" w:sz="0" w:space="0" w:color="auto"/>
        <w:right w:val="none" w:sz="0" w:space="0" w:color="auto"/>
      </w:divBdr>
    </w:div>
    <w:div w:id="1064136328">
      <w:bodyDiv w:val="1"/>
      <w:marLeft w:val="0"/>
      <w:marRight w:val="0"/>
      <w:marTop w:val="0"/>
      <w:marBottom w:val="0"/>
      <w:divBdr>
        <w:top w:val="none" w:sz="0" w:space="0" w:color="auto"/>
        <w:left w:val="none" w:sz="0" w:space="0" w:color="auto"/>
        <w:bottom w:val="none" w:sz="0" w:space="0" w:color="auto"/>
        <w:right w:val="none" w:sz="0" w:space="0" w:color="auto"/>
      </w:divBdr>
    </w:div>
    <w:div w:id="1112163011">
      <w:bodyDiv w:val="1"/>
      <w:marLeft w:val="0"/>
      <w:marRight w:val="0"/>
      <w:marTop w:val="0"/>
      <w:marBottom w:val="0"/>
      <w:divBdr>
        <w:top w:val="none" w:sz="0" w:space="0" w:color="auto"/>
        <w:left w:val="none" w:sz="0" w:space="0" w:color="auto"/>
        <w:bottom w:val="none" w:sz="0" w:space="0" w:color="auto"/>
        <w:right w:val="none" w:sz="0" w:space="0" w:color="auto"/>
      </w:divBdr>
    </w:div>
    <w:div w:id="1115171309">
      <w:bodyDiv w:val="1"/>
      <w:marLeft w:val="0"/>
      <w:marRight w:val="0"/>
      <w:marTop w:val="0"/>
      <w:marBottom w:val="0"/>
      <w:divBdr>
        <w:top w:val="none" w:sz="0" w:space="0" w:color="auto"/>
        <w:left w:val="none" w:sz="0" w:space="0" w:color="auto"/>
        <w:bottom w:val="none" w:sz="0" w:space="0" w:color="auto"/>
        <w:right w:val="none" w:sz="0" w:space="0" w:color="auto"/>
      </w:divBdr>
    </w:div>
    <w:div w:id="1200045276">
      <w:bodyDiv w:val="1"/>
      <w:marLeft w:val="0"/>
      <w:marRight w:val="0"/>
      <w:marTop w:val="0"/>
      <w:marBottom w:val="0"/>
      <w:divBdr>
        <w:top w:val="none" w:sz="0" w:space="0" w:color="auto"/>
        <w:left w:val="none" w:sz="0" w:space="0" w:color="auto"/>
        <w:bottom w:val="none" w:sz="0" w:space="0" w:color="auto"/>
        <w:right w:val="none" w:sz="0" w:space="0" w:color="auto"/>
      </w:divBdr>
    </w:div>
    <w:div w:id="1238520523">
      <w:bodyDiv w:val="1"/>
      <w:marLeft w:val="0"/>
      <w:marRight w:val="0"/>
      <w:marTop w:val="0"/>
      <w:marBottom w:val="0"/>
      <w:divBdr>
        <w:top w:val="none" w:sz="0" w:space="0" w:color="auto"/>
        <w:left w:val="none" w:sz="0" w:space="0" w:color="auto"/>
        <w:bottom w:val="none" w:sz="0" w:space="0" w:color="auto"/>
        <w:right w:val="none" w:sz="0" w:space="0" w:color="auto"/>
      </w:divBdr>
    </w:div>
    <w:div w:id="1281111913">
      <w:bodyDiv w:val="1"/>
      <w:marLeft w:val="0"/>
      <w:marRight w:val="0"/>
      <w:marTop w:val="0"/>
      <w:marBottom w:val="0"/>
      <w:divBdr>
        <w:top w:val="none" w:sz="0" w:space="0" w:color="auto"/>
        <w:left w:val="none" w:sz="0" w:space="0" w:color="auto"/>
        <w:bottom w:val="none" w:sz="0" w:space="0" w:color="auto"/>
        <w:right w:val="none" w:sz="0" w:space="0" w:color="auto"/>
      </w:divBdr>
    </w:div>
    <w:div w:id="1287814821">
      <w:bodyDiv w:val="1"/>
      <w:marLeft w:val="0"/>
      <w:marRight w:val="0"/>
      <w:marTop w:val="0"/>
      <w:marBottom w:val="0"/>
      <w:divBdr>
        <w:top w:val="none" w:sz="0" w:space="0" w:color="auto"/>
        <w:left w:val="none" w:sz="0" w:space="0" w:color="auto"/>
        <w:bottom w:val="none" w:sz="0" w:space="0" w:color="auto"/>
        <w:right w:val="none" w:sz="0" w:space="0" w:color="auto"/>
      </w:divBdr>
    </w:div>
    <w:div w:id="1334528305">
      <w:bodyDiv w:val="1"/>
      <w:marLeft w:val="0"/>
      <w:marRight w:val="0"/>
      <w:marTop w:val="0"/>
      <w:marBottom w:val="0"/>
      <w:divBdr>
        <w:top w:val="none" w:sz="0" w:space="0" w:color="auto"/>
        <w:left w:val="none" w:sz="0" w:space="0" w:color="auto"/>
        <w:bottom w:val="none" w:sz="0" w:space="0" w:color="auto"/>
        <w:right w:val="none" w:sz="0" w:space="0" w:color="auto"/>
      </w:divBdr>
    </w:div>
    <w:div w:id="1355033445">
      <w:bodyDiv w:val="1"/>
      <w:marLeft w:val="0"/>
      <w:marRight w:val="0"/>
      <w:marTop w:val="0"/>
      <w:marBottom w:val="0"/>
      <w:divBdr>
        <w:top w:val="none" w:sz="0" w:space="0" w:color="auto"/>
        <w:left w:val="none" w:sz="0" w:space="0" w:color="auto"/>
        <w:bottom w:val="none" w:sz="0" w:space="0" w:color="auto"/>
        <w:right w:val="none" w:sz="0" w:space="0" w:color="auto"/>
      </w:divBdr>
    </w:div>
    <w:div w:id="1407150520">
      <w:bodyDiv w:val="1"/>
      <w:marLeft w:val="0"/>
      <w:marRight w:val="0"/>
      <w:marTop w:val="0"/>
      <w:marBottom w:val="0"/>
      <w:divBdr>
        <w:top w:val="none" w:sz="0" w:space="0" w:color="auto"/>
        <w:left w:val="none" w:sz="0" w:space="0" w:color="auto"/>
        <w:bottom w:val="none" w:sz="0" w:space="0" w:color="auto"/>
        <w:right w:val="none" w:sz="0" w:space="0" w:color="auto"/>
      </w:divBdr>
    </w:div>
    <w:div w:id="1477143474">
      <w:bodyDiv w:val="1"/>
      <w:marLeft w:val="0"/>
      <w:marRight w:val="0"/>
      <w:marTop w:val="0"/>
      <w:marBottom w:val="0"/>
      <w:divBdr>
        <w:top w:val="none" w:sz="0" w:space="0" w:color="auto"/>
        <w:left w:val="none" w:sz="0" w:space="0" w:color="auto"/>
        <w:bottom w:val="none" w:sz="0" w:space="0" w:color="auto"/>
        <w:right w:val="none" w:sz="0" w:space="0" w:color="auto"/>
      </w:divBdr>
    </w:div>
    <w:div w:id="1511721650">
      <w:bodyDiv w:val="1"/>
      <w:marLeft w:val="0"/>
      <w:marRight w:val="0"/>
      <w:marTop w:val="0"/>
      <w:marBottom w:val="0"/>
      <w:divBdr>
        <w:top w:val="none" w:sz="0" w:space="0" w:color="auto"/>
        <w:left w:val="none" w:sz="0" w:space="0" w:color="auto"/>
        <w:bottom w:val="none" w:sz="0" w:space="0" w:color="auto"/>
        <w:right w:val="none" w:sz="0" w:space="0" w:color="auto"/>
      </w:divBdr>
    </w:div>
    <w:div w:id="1555045651">
      <w:bodyDiv w:val="1"/>
      <w:marLeft w:val="0"/>
      <w:marRight w:val="0"/>
      <w:marTop w:val="0"/>
      <w:marBottom w:val="0"/>
      <w:divBdr>
        <w:top w:val="none" w:sz="0" w:space="0" w:color="auto"/>
        <w:left w:val="none" w:sz="0" w:space="0" w:color="auto"/>
        <w:bottom w:val="none" w:sz="0" w:space="0" w:color="auto"/>
        <w:right w:val="none" w:sz="0" w:space="0" w:color="auto"/>
      </w:divBdr>
    </w:div>
    <w:div w:id="1627851332">
      <w:bodyDiv w:val="1"/>
      <w:marLeft w:val="0"/>
      <w:marRight w:val="0"/>
      <w:marTop w:val="0"/>
      <w:marBottom w:val="0"/>
      <w:divBdr>
        <w:top w:val="none" w:sz="0" w:space="0" w:color="auto"/>
        <w:left w:val="none" w:sz="0" w:space="0" w:color="auto"/>
        <w:bottom w:val="none" w:sz="0" w:space="0" w:color="auto"/>
        <w:right w:val="none" w:sz="0" w:space="0" w:color="auto"/>
      </w:divBdr>
    </w:div>
    <w:div w:id="1640455374">
      <w:bodyDiv w:val="1"/>
      <w:marLeft w:val="0"/>
      <w:marRight w:val="0"/>
      <w:marTop w:val="0"/>
      <w:marBottom w:val="0"/>
      <w:divBdr>
        <w:top w:val="none" w:sz="0" w:space="0" w:color="auto"/>
        <w:left w:val="none" w:sz="0" w:space="0" w:color="auto"/>
        <w:bottom w:val="none" w:sz="0" w:space="0" w:color="auto"/>
        <w:right w:val="none" w:sz="0" w:space="0" w:color="auto"/>
      </w:divBdr>
    </w:div>
    <w:div w:id="1646736246">
      <w:bodyDiv w:val="1"/>
      <w:marLeft w:val="0"/>
      <w:marRight w:val="0"/>
      <w:marTop w:val="0"/>
      <w:marBottom w:val="0"/>
      <w:divBdr>
        <w:top w:val="none" w:sz="0" w:space="0" w:color="auto"/>
        <w:left w:val="none" w:sz="0" w:space="0" w:color="auto"/>
        <w:bottom w:val="none" w:sz="0" w:space="0" w:color="auto"/>
        <w:right w:val="none" w:sz="0" w:space="0" w:color="auto"/>
      </w:divBdr>
    </w:div>
    <w:div w:id="1753621100">
      <w:bodyDiv w:val="1"/>
      <w:marLeft w:val="0"/>
      <w:marRight w:val="0"/>
      <w:marTop w:val="0"/>
      <w:marBottom w:val="0"/>
      <w:divBdr>
        <w:top w:val="none" w:sz="0" w:space="0" w:color="auto"/>
        <w:left w:val="none" w:sz="0" w:space="0" w:color="auto"/>
        <w:bottom w:val="none" w:sz="0" w:space="0" w:color="auto"/>
        <w:right w:val="none" w:sz="0" w:space="0" w:color="auto"/>
      </w:divBdr>
    </w:div>
    <w:div w:id="1804083003">
      <w:bodyDiv w:val="1"/>
      <w:marLeft w:val="0"/>
      <w:marRight w:val="0"/>
      <w:marTop w:val="0"/>
      <w:marBottom w:val="0"/>
      <w:divBdr>
        <w:top w:val="none" w:sz="0" w:space="0" w:color="auto"/>
        <w:left w:val="none" w:sz="0" w:space="0" w:color="auto"/>
        <w:bottom w:val="none" w:sz="0" w:space="0" w:color="auto"/>
        <w:right w:val="none" w:sz="0" w:space="0" w:color="auto"/>
      </w:divBdr>
    </w:div>
    <w:div w:id="1840385077">
      <w:bodyDiv w:val="1"/>
      <w:marLeft w:val="0"/>
      <w:marRight w:val="0"/>
      <w:marTop w:val="0"/>
      <w:marBottom w:val="0"/>
      <w:divBdr>
        <w:top w:val="none" w:sz="0" w:space="0" w:color="auto"/>
        <w:left w:val="none" w:sz="0" w:space="0" w:color="auto"/>
        <w:bottom w:val="none" w:sz="0" w:space="0" w:color="auto"/>
        <w:right w:val="none" w:sz="0" w:space="0" w:color="auto"/>
      </w:divBdr>
    </w:div>
    <w:div w:id="1843469450">
      <w:bodyDiv w:val="1"/>
      <w:marLeft w:val="0"/>
      <w:marRight w:val="0"/>
      <w:marTop w:val="0"/>
      <w:marBottom w:val="0"/>
      <w:divBdr>
        <w:top w:val="none" w:sz="0" w:space="0" w:color="auto"/>
        <w:left w:val="none" w:sz="0" w:space="0" w:color="auto"/>
        <w:bottom w:val="none" w:sz="0" w:space="0" w:color="auto"/>
        <w:right w:val="none" w:sz="0" w:space="0" w:color="auto"/>
      </w:divBdr>
    </w:div>
    <w:div w:id="1858277211">
      <w:bodyDiv w:val="1"/>
      <w:marLeft w:val="0"/>
      <w:marRight w:val="0"/>
      <w:marTop w:val="0"/>
      <w:marBottom w:val="0"/>
      <w:divBdr>
        <w:top w:val="none" w:sz="0" w:space="0" w:color="auto"/>
        <w:left w:val="none" w:sz="0" w:space="0" w:color="auto"/>
        <w:bottom w:val="none" w:sz="0" w:space="0" w:color="auto"/>
        <w:right w:val="none" w:sz="0" w:space="0" w:color="auto"/>
      </w:divBdr>
    </w:div>
    <w:div w:id="1902710319">
      <w:bodyDiv w:val="1"/>
      <w:marLeft w:val="0"/>
      <w:marRight w:val="0"/>
      <w:marTop w:val="0"/>
      <w:marBottom w:val="0"/>
      <w:divBdr>
        <w:top w:val="none" w:sz="0" w:space="0" w:color="auto"/>
        <w:left w:val="none" w:sz="0" w:space="0" w:color="auto"/>
        <w:bottom w:val="none" w:sz="0" w:space="0" w:color="auto"/>
        <w:right w:val="none" w:sz="0" w:space="0" w:color="auto"/>
      </w:divBdr>
    </w:div>
    <w:div w:id="1931425139">
      <w:bodyDiv w:val="1"/>
      <w:marLeft w:val="0"/>
      <w:marRight w:val="0"/>
      <w:marTop w:val="0"/>
      <w:marBottom w:val="0"/>
      <w:divBdr>
        <w:top w:val="none" w:sz="0" w:space="0" w:color="auto"/>
        <w:left w:val="none" w:sz="0" w:space="0" w:color="auto"/>
        <w:bottom w:val="none" w:sz="0" w:space="0" w:color="auto"/>
        <w:right w:val="none" w:sz="0" w:space="0" w:color="auto"/>
      </w:divBdr>
    </w:div>
    <w:div w:id="1962110336">
      <w:bodyDiv w:val="1"/>
      <w:marLeft w:val="0"/>
      <w:marRight w:val="0"/>
      <w:marTop w:val="0"/>
      <w:marBottom w:val="0"/>
      <w:divBdr>
        <w:top w:val="none" w:sz="0" w:space="0" w:color="auto"/>
        <w:left w:val="none" w:sz="0" w:space="0" w:color="auto"/>
        <w:bottom w:val="none" w:sz="0" w:space="0" w:color="auto"/>
        <w:right w:val="none" w:sz="0" w:space="0" w:color="auto"/>
      </w:divBdr>
    </w:div>
    <w:div w:id="1991591432">
      <w:bodyDiv w:val="1"/>
      <w:marLeft w:val="0"/>
      <w:marRight w:val="0"/>
      <w:marTop w:val="0"/>
      <w:marBottom w:val="0"/>
      <w:divBdr>
        <w:top w:val="none" w:sz="0" w:space="0" w:color="auto"/>
        <w:left w:val="none" w:sz="0" w:space="0" w:color="auto"/>
        <w:bottom w:val="none" w:sz="0" w:space="0" w:color="auto"/>
        <w:right w:val="none" w:sz="0" w:space="0" w:color="auto"/>
      </w:divBdr>
    </w:div>
    <w:div w:id="2078479200">
      <w:bodyDiv w:val="1"/>
      <w:marLeft w:val="0"/>
      <w:marRight w:val="0"/>
      <w:marTop w:val="0"/>
      <w:marBottom w:val="0"/>
      <w:divBdr>
        <w:top w:val="none" w:sz="0" w:space="0" w:color="auto"/>
        <w:left w:val="none" w:sz="0" w:space="0" w:color="auto"/>
        <w:bottom w:val="none" w:sz="0" w:space="0" w:color="auto"/>
        <w:right w:val="none" w:sz="0" w:space="0" w:color="auto"/>
      </w:divBdr>
    </w:div>
    <w:div w:id="2112121018">
      <w:bodyDiv w:val="1"/>
      <w:marLeft w:val="0"/>
      <w:marRight w:val="0"/>
      <w:marTop w:val="0"/>
      <w:marBottom w:val="0"/>
      <w:divBdr>
        <w:top w:val="none" w:sz="0" w:space="0" w:color="auto"/>
        <w:left w:val="none" w:sz="0" w:space="0" w:color="auto"/>
        <w:bottom w:val="none" w:sz="0" w:space="0" w:color="auto"/>
        <w:right w:val="none" w:sz="0" w:space="0" w:color="auto"/>
      </w:divBdr>
    </w:div>
    <w:div w:id="2134861546">
      <w:bodyDiv w:val="1"/>
      <w:marLeft w:val="0"/>
      <w:marRight w:val="0"/>
      <w:marTop w:val="0"/>
      <w:marBottom w:val="0"/>
      <w:divBdr>
        <w:top w:val="none" w:sz="0" w:space="0" w:color="auto"/>
        <w:left w:val="none" w:sz="0" w:space="0" w:color="auto"/>
        <w:bottom w:val="none" w:sz="0" w:space="0" w:color="auto"/>
        <w:right w:val="none" w:sz="0" w:space="0" w:color="auto"/>
      </w:divBdr>
    </w:div>
    <w:div w:id="2139761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microsoft.com/office/2011/relationships/people" Target="people.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_rels/footer1.xml.rels><?xml version="1.0" encoding="UTF-8" standalone="yes"?>
<Relationships xmlns="http://schemas.openxmlformats.org/package/2006/relationships"><Relationship Id="rId3" Type="http://schemas.openxmlformats.org/officeDocument/2006/relationships/hyperlink" Target="http://www.visionsemicon.co.kr" TargetMode="External"/><Relationship Id="rId2" Type="http://schemas.openxmlformats.org/officeDocument/2006/relationships/image" Target="media/image95.jpeg"/><Relationship Id="rId1" Type="http://schemas.openxmlformats.org/officeDocument/2006/relationships/image" Target="media/image94.jpeg"/></Relationships>
</file>

<file path=word/_rels/footer2.xml.rels><?xml version="1.0" encoding="UTF-8" standalone="yes"?>
<Relationships xmlns="http://schemas.openxmlformats.org/package/2006/relationships"><Relationship Id="rId3" Type="http://schemas.openxmlformats.org/officeDocument/2006/relationships/hyperlink" Target="http://www.visionsemicon.co.kr" TargetMode="External"/><Relationship Id="rId2" Type="http://schemas.openxmlformats.org/officeDocument/2006/relationships/image" Target="media/image95.jpeg"/><Relationship Id="rId1" Type="http://schemas.openxmlformats.org/officeDocument/2006/relationships/image" Target="media/image94.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B7D481-6987-4699-89DB-641412F45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1267</TotalTime>
  <Pages>37</Pages>
  <Words>4739</Words>
  <Characters>27015</Characters>
  <Application>Microsoft Office Word</Application>
  <DocSecurity>0</DocSecurity>
  <Lines>225</Lines>
  <Paragraphs>63</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CLEAN OVEN PROGRAM ANUAL</vt:lpstr>
      <vt:lpstr>CLEAN OVEN PROGRAM ANUAL</vt:lpstr>
    </vt:vector>
  </TitlesOfParts>
  <Company>VISIONSEMICON CO., LTD</Company>
  <LinksUpToDate>false</LinksUpToDate>
  <CharactersWithSpaces>31691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CLEAN OVEN PROGRAM ANUAL</dc:title>
  <dc:creator>Ver. 6</dc:creator>
  <cp:lastModifiedBy>Quang Nguyen</cp:lastModifiedBy>
  <cp:revision>2112</cp:revision>
  <cp:lastPrinted>2022-08-16T02:52:00Z</cp:lastPrinted>
  <dcterms:created xsi:type="dcterms:W3CDTF">2020-02-25T23:38:00Z</dcterms:created>
  <dcterms:modified xsi:type="dcterms:W3CDTF">2025-07-21T04:39:00Z</dcterms:modified>
</cp:coreProperties>
</file>